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32BAEC" w14:textId="77777777" w:rsidR="003570CB" w:rsidRPr="00C85F7E" w:rsidRDefault="003570CB" w:rsidP="003570CB">
      <w:pPr>
        <w:pStyle w:val="Title"/>
        <w:rPr>
          <w:ins w:id="0" w:author="Eirini" w:date="2018-02-13T11:05:00Z"/>
          <w:sz w:val="28"/>
          <w:szCs w:val="28"/>
        </w:rPr>
      </w:pPr>
      <w:ins w:id="1" w:author="Eirini" w:date="2018-02-13T11:05:00Z">
        <w:r w:rsidRPr="00C85F7E">
          <w:rPr>
            <w:sz w:val="28"/>
            <w:szCs w:val="28"/>
          </w:rPr>
          <w:t xml:space="preserve">ERC </w:t>
        </w:r>
        <w:r>
          <w:rPr>
            <w:sz w:val="28"/>
            <w:szCs w:val="28"/>
          </w:rPr>
          <w:t>Consolidator</w:t>
        </w:r>
        <w:r w:rsidRPr="00C85F7E">
          <w:rPr>
            <w:sz w:val="28"/>
            <w:szCs w:val="28"/>
          </w:rPr>
          <w:t xml:space="preserve"> Grant 201</w:t>
        </w:r>
        <w:r>
          <w:rPr>
            <w:sz w:val="28"/>
            <w:szCs w:val="28"/>
          </w:rPr>
          <w:t>8</w:t>
        </w:r>
      </w:ins>
    </w:p>
    <w:p w14:paraId="3339BE56" w14:textId="77777777" w:rsidR="003570CB" w:rsidRPr="00C85F7E" w:rsidRDefault="003570CB" w:rsidP="003570CB">
      <w:pPr>
        <w:pStyle w:val="Title"/>
        <w:rPr>
          <w:ins w:id="2" w:author="Eirini" w:date="2018-02-13T11:05:00Z"/>
          <w:sz w:val="28"/>
          <w:szCs w:val="28"/>
        </w:rPr>
      </w:pPr>
      <w:ins w:id="3" w:author="Eirini" w:date="2018-02-13T11:05:00Z">
        <w:r w:rsidRPr="00C85F7E">
          <w:rPr>
            <w:sz w:val="28"/>
            <w:szCs w:val="28"/>
          </w:rPr>
          <w:t xml:space="preserve">Research proposal </w:t>
        </w:r>
        <w:r>
          <w:rPr>
            <w:sz w:val="28"/>
            <w:szCs w:val="28"/>
          </w:rPr>
          <w:t>[</w:t>
        </w:r>
        <w:r w:rsidRPr="00C85F7E">
          <w:rPr>
            <w:sz w:val="28"/>
            <w:szCs w:val="28"/>
          </w:rPr>
          <w:t>Part B</w:t>
        </w:r>
        <w:r>
          <w:rPr>
            <w:sz w:val="28"/>
            <w:szCs w:val="28"/>
          </w:rPr>
          <w:t>2]</w:t>
        </w:r>
        <w:r w:rsidRPr="00D22362">
          <w:rPr>
            <w:rStyle w:val="FootnoteReference"/>
            <w:sz w:val="28"/>
            <w:szCs w:val="28"/>
          </w:rPr>
          <w:t xml:space="preserve"> </w:t>
        </w:r>
      </w:ins>
    </w:p>
    <w:p w14:paraId="4947B179" w14:textId="77777777" w:rsidR="003570CB" w:rsidRDefault="003570CB" w:rsidP="003570CB">
      <w:pPr>
        <w:spacing w:before="104"/>
        <w:jc w:val="center"/>
        <w:rPr>
          <w:ins w:id="4" w:author="Eirini" w:date="2018-02-13T11:07:00Z"/>
          <w:b/>
          <w:bCs/>
          <w:i/>
          <w:iCs/>
          <w:u w:val="single"/>
        </w:rPr>
        <w:pPrChange w:id="5" w:author="Eirini" w:date="2018-02-13T11:07:00Z">
          <w:pPr>
            <w:spacing w:before="104"/>
            <w:ind w:left="2764"/>
          </w:pPr>
        </w:pPrChange>
      </w:pPr>
      <w:ins w:id="6" w:author="Eirini" w:date="2018-02-13T11:05:00Z">
        <w:r>
          <w:rPr>
            <w:b/>
            <w:bCs/>
          </w:rPr>
          <w:t>Part B2</w:t>
        </w:r>
        <w:r w:rsidRPr="00C85F7E">
          <w:rPr>
            <w:b/>
            <w:bCs/>
          </w:rPr>
          <w:t xml:space="preserve">: </w:t>
        </w:r>
        <w:r w:rsidRPr="00A574A0">
          <w:rPr>
            <w:b/>
            <w:bCs/>
            <w:i/>
            <w:iCs/>
            <w:u w:val="single"/>
          </w:rPr>
          <w:t xml:space="preserve">The </w:t>
        </w:r>
        <w:r>
          <w:rPr>
            <w:b/>
            <w:bCs/>
            <w:i/>
            <w:iCs/>
            <w:u w:val="single"/>
          </w:rPr>
          <w:t>scientific</w:t>
        </w:r>
        <w:r w:rsidRPr="00A574A0">
          <w:rPr>
            <w:b/>
            <w:bCs/>
            <w:i/>
            <w:iCs/>
            <w:u w:val="single"/>
          </w:rPr>
          <w:t xml:space="preserve"> proposal</w:t>
        </w:r>
      </w:ins>
      <w:ins w:id="7" w:author="Eirini" w:date="2018-02-13T11:09:00Z">
        <w:r>
          <w:rPr>
            <w:b/>
            <w:bCs/>
            <w:i/>
            <w:iCs/>
            <w:u w:val="single"/>
          </w:rPr>
          <w:t xml:space="preserve"> </w:t>
        </w:r>
        <w:r w:rsidRPr="002431CB">
          <w:rPr>
            <w:b/>
            <w:bCs/>
          </w:rPr>
          <w:t>(max.</w:t>
        </w:r>
        <w:r w:rsidRPr="00450A9C">
          <w:rPr>
            <w:b/>
            <w:bCs/>
          </w:rPr>
          <w:t xml:space="preserve"> 15 pages</w:t>
        </w:r>
        <w:r w:rsidRPr="00007007">
          <w:rPr>
            <w:b/>
            <w:bCs/>
          </w:rPr>
          <w:t>, references do not count towards the page limit</w:t>
        </w:r>
        <w:r>
          <w:rPr>
            <w:b/>
            <w:bCs/>
          </w:rPr>
          <w:t>s</w:t>
        </w:r>
        <w:r w:rsidRPr="00450A9C">
          <w:rPr>
            <w:b/>
            <w:bCs/>
          </w:rPr>
          <w:t>)</w:t>
        </w:r>
      </w:ins>
    </w:p>
    <w:p w14:paraId="5E704CB1" w14:textId="77777777" w:rsidR="003570CB" w:rsidRDefault="003570CB" w:rsidP="003570CB">
      <w:pPr>
        <w:spacing w:before="104"/>
        <w:jc w:val="center"/>
        <w:rPr>
          <w:ins w:id="8" w:author="Eirini" w:date="2018-02-13T11:06:00Z"/>
          <w:b/>
          <w:bCs/>
        </w:rPr>
        <w:pPrChange w:id="9" w:author="Eirini" w:date="2018-02-13T11:07:00Z">
          <w:pPr>
            <w:spacing w:before="104"/>
            <w:ind w:left="2764"/>
          </w:pPr>
        </w:pPrChange>
      </w:pPr>
    </w:p>
    <w:p w14:paraId="153B050F" w14:textId="77777777" w:rsidR="006770BD" w:rsidRDefault="006A3F04" w:rsidP="003570CB">
      <w:pPr>
        <w:spacing w:before="104"/>
        <w:ind w:left="2764"/>
        <w:rPr>
          <w:b/>
          <w:sz w:val="28"/>
        </w:rPr>
      </w:pPr>
      <w:r>
        <w:rPr>
          <w:b/>
          <w:color w:val="00A2E3"/>
          <w:sz w:val="28"/>
        </w:rPr>
        <w:t>Q4D: Quasars in the 4th Dimension</w:t>
      </w:r>
    </w:p>
    <w:p w14:paraId="143DD35D" w14:textId="77777777" w:rsidR="006770BD" w:rsidRDefault="006A3F04">
      <w:pPr>
        <w:spacing w:before="266"/>
        <w:ind w:left="162"/>
        <w:rPr>
          <w:b/>
          <w:sz w:val="28"/>
        </w:rPr>
      </w:pPr>
      <w:commentRangeStart w:id="10"/>
      <w:r>
        <w:rPr>
          <w:b/>
          <w:color w:val="00AEEF"/>
          <w:sz w:val="28"/>
        </w:rPr>
        <w:t>Contents</w:t>
      </w:r>
      <w:commentRangeEnd w:id="10"/>
      <w:r>
        <w:rPr>
          <w:rStyle w:val="CommentReference"/>
        </w:rPr>
        <w:commentReference w:id="10"/>
      </w:r>
    </w:p>
    <w:p w14:paraId="22E25221" w14:textId="77777777" w:rsidR="006770BD" w:rsidRDefault="006770BD">
      <w:pPr>
        <w:pStyle w:val="BodyText"/>
        <w:jc w:val="left"/>
        <w:rPr>
          <w:b/>
          <w:sz w:val="11"/>
        </w:rPr>
      </w:pPr>
    </w:p>
    <w:sdt>
      <w:sdtPr>
        <w:id w:val="-2117355790"/>
        <w:docPartObj>
          <w:docPartGallery w:val="Table of Contents"/>
          <w:docPartUnique/>
        </w:docPartObj>
      </w:sdtPr>
      <w:sdtContent>
        <w:p w14:paraId="5F75906E" w14:textId="77777777" w:rsidR="00E75B0D" w:rsidRDefault="00E75B0D" w:rsidP="00E75B0D">
          <w:pPr>
            <w:pStyle w:val="TOC1"/>
            <w:numPr>
              <w:ilvl w:val="0"/>
              <w:numId w:val="8"/>
            </w:numPr>
            <w:tabs>
              <w:tab w:val="left" w:pos="490"/>
              <w:tab w:val="right" w:pos="9743"/>
            </w:tabs>
            <w:spacing w:before="105"/>
            <w:ind w:hanging="327"/>
            <w:rPr>
              <w:ins w:id="11" w:author="Eirini" w:date="2018-02-13T11:42:00Z"/>
              <w:b w:val="0"/>
              <w:bCs w:val="0"/>
            </w:rPr>
            <w:pPrChange w:id="12" w:author="Eirini" w:date="2018-02-13T11:42:00Z">
              <w:pPr/>
            </w:pPrChange>
          </w:pPr>
        </w:p>
        <w:p w14:paraId="3C32C100" w14:textId="77777777" w:rsidR="006770BD" w:rsidDel="00E75B0D" w:rsidRDefault="006A3F04" w:rsidP="00E75B0D">
          <w:pPr>
            <w:pStyle w:val="TOC1"/>
            <w:numPr>
              <w:ilvl w:val="0"/>
              <w:numId w:val="8"/>
            </w:numPr>
            <w:tabs>
              <w:tab w:val="left" w:pos="490"/>
              <w:tab w:val="right" w:pos="9743"/>
            </w:tabs>
            <w:spacing w:before="105"/>
            <w:ind w:hanging="327"/>
            <w:rPr>
              <w:del w:id="13" w:author="Eirini" w:date="2018-02-13T11:42:00Z"/>
            </w:rPr>
          </w:pPr>
          <w:del w:id="14" w:author="Eirini" w:date="2018-02-13T11:42:00Z">
            <w:r w:rsidDel="00E75B0D">
              <w:fldChar w:fldCharType="begin"/>
            </w:r>
            <w:r w:rsidDel="00E75B0D">
              <w:delInstrText xml:space="preserve"> HYPERLINK \l "_bookmark0" </w:delInstrText>
            </w:r>
            <w:r w:rsidDel="00E75B0D">
              <w:fldChar w:fldCharType="separate"/>
            </w:r>
            <w:r w:rsidDel="00E75B0D">
              <w:delText>State-of-the-art</w:delText>
            </w:r>
            <w:r w:rsidDel="00E75B0D">
              <w:rPr>
                <w:spacing w:val="-2"/>
              </w:rPr>
              <w:delText xml:space="preserve"> </w:delText>
            </w:r>
            <w:r w:rsidDel="00E75B0D">
              <w:delText>and</w:delText>
            </w:r>
            <w:r w:rsidDel="00E75B0D">
              <w:rPr>
                <w:spacing w:val="-2"/>
              </w:rPr>
              <w:delText xml:space="preserve"> </w:delText>
            </w:r>
            <w:r w:rsidDel="00E75B0D">
              <w:delText>Objectives</w:delText>
            </w:r>
            <w:r w:rsidDel="00E75B0D">
              <w:fldChar w:fldCharType="end"/>
            </w:r>
            <w:r w:rsidDel="00E75B0D">
              <w:tab/>
              <w:delText>1</w:delText>
            </w:r>
          </w:del>
        </w:p>
        <w:p w14:paraId="0222EC34" w14:textId="77777777" w:rsidR="006770BD" w:rsidDel="00E75B0D" w:rsidRDefault="006A3F04" w:rsidP="00E75B0D">
          <w:pPr>
            <w:pStyle w:val="TOC1"/>
            <w:numPr>
              <w:ilvl w:val="0"/>
              <w:numId w:val="8"/>
            </w:numPr>
            <w:tabs>
              <w:tab w:val="left" w:pos="490"/>
              <w:tab w:val="right" w:pos="9743"/>
            </w:tabs>
            <w:spacing w:before="105"/>
            <w:ind w:hanging="327"/>
            <w:rPr>
              <w:del w:id="15" w:author="Eirini" w:date="2018-02-13T11:42:00Z"/>
            </w:rPr>
            <w:pPrChange w:id="16" w:author="Eirini" w:date="2018-02-13T11:42:00Z">
              <w:pPr>
                <w:pStyle w:val="TOC2"/>
                <w:numPr>
                  <w:ilvl w:val="1"/>
                  <w:numId w:val="8"/>
                </w:numPr>
                <w:tabs>
                  <w:tab w:val="left" w:pos="991"/>
                  <w:tab w:val="left" w:pos="992"/>
                  <w:tab w:val="right" w:leader="dot" w:pos="9743"/>
                </w:tabs>
              </w:pPr>
            </w:pPrChange>
          </w:pPr>
          <w:del w:id="17" w:author="Eirini" w:date="2018-02-13T11:42:00Z">
            <w:r w:rsidDel="00E75B0D">
              <w:fldChar w:fldCharType="begin"/>
            </w:r>
            <w:r w:rsidDel="00E75B0D">
              <w:delInstrText xml:space="preserve"> HYPERLINK \l "_bookmark1" </w:delInstrText>
            </w:r>
            <w:r w:rsidDel="00E75B0D">
              <w:fldChar w:fldCharType="separate"/>
            </w:r>
            <w:r w:rsidDel="00E75B0D">
              <w:delText>Background</w:delText>
            </w:r>
            <w:r w:rsidDel="00E75B0D">
              <w:fldChar w:fldCharType="end"/>
            </w:r>
            <w:r w:rsidDel="00E75B0D">
              <w:tab/>
              <w:delText>1</w:delText>
            </w:r>
          </w:del>
        </w:p>
        <w:p w14:paraId="10CC3A25" w14:textId="77777777" w:rsidR="006770BD" w:rsidDel="00E75B0D" w:rsidRDefault="006A3F04" w:rsidP="00E75B0D">
          <w:pPr>
            <w:pStyle w:val="TOC1"/>
            <w:numPr>
              <w:ilvl w:val="0"/>
              <w:numId w:val="8"/>
            </w:numPr>
            <w:tabs>
              <w:tab w:val="left" w:pos="490"/>
              <w:tab w:val="right" w:pos="9743"/>
            </w:tabs>
            <w:spacing w:before="105"/>
            <w:ind w:hanging="327"/>
            <w:rPr>
              <w:del w:id="18" w:author="Eirini" w:date="2018-02-13T11:42:00Z"/>
            </w:rPr>
            <w:pPrChange w:id="19" w:author="Eirini" w:date="2018-02-13T11:42:00Z">
              <w:pPr>
                <w:pStyle w:val="TOC3"/>
                <w:numPr>
                  <w:ilvl w:val="2"/>
                  <w:numId w:val="8"/>
                </w:numPr>
                <w:tabs>
                  <w:tab w:val="left" w:pos="1689"/>
                  <w:tab w:val="left" w:pos="1690"/>
                  <w:tab w:val="right" w:leader="dot" w:pos="9743"/>
                </w:tabs>
              </w:pPr>
            </w:pPrChange>
          </w:pPr>
          <w:del w:id="20" w:author="Eirini" w:date="2018-02-13T11:42:00Z">
            <w:r w:rsidDel="00E75B0D">
              <w:fldChar w:fldCharType="begin"/>
            </w:r>
            <w:r w:rsidDel="00E75B0D">
              <w:delInstrText xml:space="preserve"> HYPERLINK \l "_bookmark3" </w:delInstrText>
            </w:r>
            <w:r w:rsidDel="00E75B0D">
              <w:fldChar w:fldCharType="separate"/>
            </w:r>
            <w:r w:rsidDel="00E75B0D">
              <w:delText>Observational</w:delText>
            </w:r>
            <w:r w:rsidDel="00E75B0D">
              <w:rPr>
                <w:spacing w:val="-2"/>
              </w:rPr>
              <w:delText xml:space="preserve"> </w:delText>
            </w:r>
            <w:r w:rsidDel="00E75B0D">
              <w:delText>State-of-the-Art</w:delText>
            </w:r>
            <w:r w:rsidDel="00E75B0D">
              <w:fldChar w:fldCharType="end"/>
            </w:r>
            <w:r w:rsidDel="00E75B0D">
              <w:tab/>
              <w:delText>2</w:delText>
            </w:r>
          </w:del>
        </w:p>
        <w:p w14:paraId="05DF5A37" w14:textId="77777777" w:rsidR="006770BD" w:rsidDel="00E75B0D" w:rsidRDefault="006A3F04" w:rsidP="00E75B0D">
          <w:pPr>
            <w:pStyle w:val="TOC1"/>
            <w:numPr>
              <w:ilvl w:val="0"/>
              <w:numId w:val="8"/>
            </w:numPr>
            <w:tabs>
              <w:tab w:val="left" w:pos="490"/>
              <w:tab w:val="right" w:pos="9743"/>
            </w:tabs>
            <w:spacing w:before="105"/>
            <w:ind w:hanging="327"/>
            <w:rPr>
              <w:del w:id="21" w:author="Eirini" w:date="2018-02-13T11:42:00Z"/>
            </w:rPr>
            <w:pPrChange w:id="22" w:author="Eirini" w:date="2018-02-13T11:42:00Z">
              <w:pPr>
                <w:pStyle w:val="TOC3"/>
                <w:numPr>
                  <w:ilvl w:val="2"/>
                  <w:numId w:val="8"/>
                </w:numPr>
                <w:tabs>
                  <w:tab w:val="left" w:pos="1689"/>
                  <w:tab w:val="left" w:pos="1690"/>
                  <w:tab w:val="right" w:leader="dot" w:pos="9743"/>
                </w:tabs>
              </w:pPr>
            </w:pPrChange>
          </w:pPr>
          <w:del w:id="23" w:author="Eirini" w:date="2018-02-13T11:42:00Z">
            <w:r w:rsidDel="00E75B0D">
              <w:fldChar w:fldCharType="begin"/>
            </w:r>
            <w:r w:rsidDel="00E75B0D">
              <w:delInstrText xml:space="preserve"> HYPERLINK \l "_bookmark5" </w:delInstrText>
            </w:r>
            <w:r w:rsidDel="00E75B0D">
              <w:fldChar w:fldCharType="separate"/>
            </w:r>
            <w:r w:rsidDel="00E75B0D">
              <w:delText>Theoretical</w:delText>
            </w:r>
            <w:r w:rsidDel="00E75B0D">
              <w:rPr>
                <w:spacing w:val="-2"/>
              </w:rPr>
              <w:delText xml:space="preserve"> </w:delText>
            </w:r>
            <w:r w:rsidDel="00E75B0D">
              <w:delText>State-of-the-Art</w:delText>
            </w:r>
            <w:r w:rsidDel="00E75B0D">
              <w:fldChar w:fldCharType="end"/>
            </w:r>
            <w:r w:rsidDel="00E75B0D">
              <w:tab/>
              <w:delText>3</w:delText>
            </w:r>
          </w:del>
        </w:p>
        <w:p w14:paraId="6494A002" w14:textId="77777777" w:rsidR="006770BD" w:rsidDel="00E75B0D" w:rsidRDefault="006A3F04" w:rsidP="00E75B0D">
          <w:pPr>
            <w:pStyle w:val="TOC1"/>
            <w:numPr>
              <w:ilvl w:val="0"/>
              <w:numId w:val="8"/>
            </w:numPr>
            <w:tabs>
              <w:tab w:val="left" w:pos="490"/>
              <w:tab w:val="right" w:pos="9743"/>
            </w:tabs>
            <w:spacing w:before="105"/>
            <w:ind w:hanging="327"/>
            <w:rPr>
              <w:del w:id="24" w:author="Eirini" w:date="2018-02-13T11:42:00Z"/>
            </w:rPr>
            <w:pPrChange w:id="25" w:author="Eirini" w:date="2018-02-13T11:42:00Z">
              <w:pPr>
                <w:pStyle w:val="TOC3"/>
                <w:numPr>
                  <w:ilvl w:val="2"/>
                  <w:numId w:val="8"/>
                </w:numPr>
                <w:tabs>
                  <w:tab w:val="left" w:pos="1689"/>
                  <w:tab w:val="left" w:pos="1690"/>
                  <w:tab w:val="right" w:leader="dot" w:pos="9743"/>
                </w:tabs>
              </w:pPr>
            </w:pPrChange>
          </w:pPr>
          <w:del w:id="26" w:author="Eirini" w:date="2018-02-13T11:42:00Z">
            <w:r w:rsidDel="00E75B0D">
              <w:fldChar w:fldCharType="begin"/>
            </w:r>
            <w:r w:rsidDel="00E75B0D">
              <w:delInstrText xml:space="preserve"> HYPERLINK \l "_bookmark6" </w:delInstrText>
            </w:r>
            <w:r w:rsidDel="00E75B0D">
              <w:fldChar w:fldCharType="separate"/>
            </w:r>
            <w:r w:rsidDel="00E75B0D">
              <w:delText>Upcoming Surveys, Instruments</w:delText>
            </w:r>
            <w:r w:rsidDel="00E75B0D">
              <w:rPr>
                <w:spacing w:val="-5"/>
              </w:rPr>
              <w:delText xml:space="preserve"> </w:delText>
            </w:r>
            <w:r w:rsidDel="00E75B0D">
              <w:delText>and</w:delText>
            </w:r>
            <w:r w:rsidDel="00E75B0D">
              <w:rPr>
                <w:spacing w:val="-2"/>
              </w:rPr>
              <w:delText xml:space="preserve"> </w:delText>
            </w:r>
            <w:r w:rsidDel="00E75B0D">
              <w:delText>Missions</w:delText>
            </w:r>
            <w:r w:rsidDel="00E75B0D">
              <w:fldChar w:fldCharType="end"/>
            </w:r>
            <w:r w:rsidDel="00E75B0D">
              <w:tab/>
              <w:delText>4</w:delText>
            </w:r>
          </w:del>
        </w:p>
        <w:p w14:paraId="34CB5720" w14:textId="77777777" w:rsidR="006770BD" w:rsidDel="00E75B0D" w:rsidRDefault="006A3F04" w:rsidP="00E75B0D">
          <w:pPr>
            <w:pStyle w:val="TOC1"/>
            <w:numPr>
              <w:ilvl w:val="0"/>
              <w:numId w:val="8"/>
            </w:numPr>
            <w:tabs>
              <w:tab w:val="left" w:pos="490"/>
              <w:tab w:val="right" w:pos="9743"/>
            </w:tabs>
            <w:spacing w:before="105"/>
            <w:ind w:hanging="327"/>
            <w:rPr>
              <w:del w:id="27" w:author="Eirini" w:date="2018-02-13T11:42:00Z"/>
            </w:rPr>
            <w:pPrChange w:id="28" w:author="Eirini" w:date="2018-02-13T11:42:00Z">
              <w:pPr>
                <w:pStyle w:val="TOC2"/>
                <w:numPr>
                  <w:ilvl w:val="1"/>
                  <w:numId w:val="8"/>
                </w:numPr>
                <w:tabs>
                  <w:tab w:val="left" w:pos="991"/>
                  <w:tab w:val="left" w:pos="992"/>
                  <w:tab w:val="right" w:leader="dot" w:pos="9743"/>
                </w:tabs>
              </w:pPr>
            </w:pPrChange>
          </w:pPr>
          <w:del w:id="29" w:author="Eirini" w:date="2018-02-13T11:42:00Z">
            <w:r w:rsidDel="00E75B0D">
              <w:fldChar w:fldCharType="begin"/>
            </w:r>
            <w:r w:rsidDel="00E75B0D">
              <w:delInstrText xml:space="preserve"> HYPERLINK \l "_bookmark14" </w:delInstrText>
            </w:r>
            <w:r w:rsidDel="00E75B0D">
              <w:fldChar w:fldCharType="separate"/>
            </w:r>
            <w:r w:rsidDel="00E75B0D">
              <w:delText>Objectives</w:delText>
            </w:r>
            <w:r w:rsidDel="00E75B0D">
              <w:fldChar w:fldCharType="end"/>
            </w:r>
            <w:r w:rsidDel="00E75B0D">
              <w:tab/>
              <w:delText>6</w:delText>
            </w:r>
          </w:del>
        </w:p>
        <w:p w14:paraId="77DA3DC3" w14:textId="77777777" w:rsidR="006770BD" w:rsidDel="00E75B0D" w:rsidRDefault="006A3F04" w:rsidP="00E75B0D">
          <w:pPr>
            <w:pStyle w:val="TOC1"/>
            <w:numPr>
              <w:ilvl w:val="0"/>
              <w:numId w:val="8"/>
            </w:numPr>
            <w:tabs>
              <w:tab w:val="left" w:pos="490"/>
              <w:tab w:val="right" w:pos="9743"/>
            </w:tabs>
            <w:spacing w:before="105"/>
            <w:ind w:hanging="327"/>
            <w:rPr>
              <w:del w:id="30" w:author="Eirini" w:date="2018-02-13T11:42:00Z"/>
            </w:rPr>
            <w:pPrChange w:id="31" w:author="Eirini" w:date="2018-02-13T11:42:00Z">
              <w:pPr>
                <w:pStyle w:val="TOC1"/>
                <w:numPr>
                  <w:numId w:val="8"/>
                </w:numPr>
                <w:tabs>
                  <w:tab w:val="left" w:pos="490"/>
                  <w:tab w:val="right" w:pos="9743"/>
                </w:tabs>
              </w:pPr>
            </w:pPrChange>
          </w:pPr>
          <w:del w:id="32" w:author="Eirini" w:date="2018-02-13T11:42:00Z">
            <w:r w:rsidDel="00E75B0D">
              <w:fldChar w:fldCharType="begin"/>
            </w:r>
            <w:r w:rsidDel="00E75B0D">
              <w:delInstrText xml:space="preserve"> HYPERLINK \l "_bookmark15" </w:delInstrText>
            </w:r>
            <w:r w:rsidDel="00E75B0D">
              <w:fldChar w:fldCharType="separate"/>
            </w:r>
            <w:r w:rsidDel="00E75B0D">
              <w:delText>Methodology</w:delText>
            </w:r>
            <w:r w:rsidDel="00E75B0D">
              <w:fldChar w:fldCharType="end"/>
            </w:r>
            <w:r w:rsidDel="00E75B0D">
              <w:tab/>
              <w:delText>9</w:delText>
            </w:r>
          </w:del>
        </w:p>
        <w:p w14:paraId="0A806B90" w14:textId="77777777" w:rsidR="006770BD" w:rsidDel="00E75B0D" w:rsidRDefault="006A3F04" w:rsidP="00E75B0D">
          <w:pPr>
            <w:pStyle w:val="TOC1"/>
            <w:numPr>
              <w:ilvl w:val="0"/>
              <w:numId w:val="8"/>
            </w:numPr>
            <w:tabs>
              <w:tab w:val="left" w:pos="490"/>
              <w:tab w:val="right" w:pos="9743"/>
            </w:tabs>
            <w:spacing w:before="105"/>
            <w:ind w:hanging="327"/>
            <w:rPr>
              <w:del w:id="33" w:author="Eirini" w:date="2018-02-13T11:42:00Z"/>
            </w:rPr>
            <w:pPrChange w:id="34" w:author="Eirini" w:date="2018-02-13T11:42:00Z">
              <w:pPr>
                <w:pStyle w:val="TOC2"/>
                <w:numPr>
                  <w:ilvl w:val="1"/>
                  <w:numId w:val="8"/>
                </w:numPr>
                <w:tabs>
                  <w:tab w:val="left" w:pos="991"/>
                  <w:tab w:val="left" w:pos="992"/>
                  <w:tab w:val="right" w:leader="dot" w:pos="9743"/>
                </w:tabs>
              </w:pPr>
            </w:pPrChange>
          </w:pPr>
          <w:del w:id="35" w:author="Eirini" w:date="2018-02-13T11:42:00Z">
            <w:r w:rsidDel="00E75B0D">
              <w:fldChar w:fldCharType="begin"/>
            </w:r>
            <w:r w:rsidDel="00E75B0D">
              <w:delInstrText xml:space="preserve"> HYPERLINK \l "_bookmark16" </w:delInstrText>
            </w:r>
            <w:r w:rsidDel="00E75B0D">
              <w:fldChar w:fldCharType="separate"/>
            </w:r>
            <w:r w:rsidDel="00E75B0D">
              <w:delText>Project</w:delText>
            </w:r>
            <w:r w:rsidDel="00E75B0D">
              <w:rPr>
                <w:spacing w:val="-2"/>
              </w:rPr>
              <w:delText xml:space="preserve"> </w:delText>
            </w:r>
            <w:r w:rsidDel="00E75B0D">
              <w:delText>ethos</w:delText>
            </w:r>
            <w:r w:rsidDel="00E75B0D">
              <w:fldChar w:fldCharType="end"/>
            </w:r>
            <w:r w:rsidDel="00E75B0D">
              <w:tab/>
              <w:delText>9</w:delText>
            </w:r>
          </w:del>
        </w:p>
        <w:p w14:paraId="7BAB2164" w14:textId="77777777" w:rsidR="006770BD" w:rsidDel="00E75B0D" w:rsidRDefault="006A3F04" w:rsidP="00E75B0D">
          <w:pPr>
            <w:pStyle w:val="TOC1"/>
            <w:numPr>
              <w:ilvl w:val="0"/>
              <w:numId w:val="8"/>
            </w:numPr>
            <w:tabs>
              <w:tab w:val="left" w:pos="490"/>
              <w:tab w:val="right" w:pos="9743"/>
            </w:tabs>
            <w:spacing w:before="105"/>
            <w:ind w:hanging="327"/>
            <w:rPr>
              <w:del w:id="36" w:author="Eirini" w:date="2018-02-13T11:42:00Z"/>
            </w:rPr>
            <w:pPrChange w:id="37" w:author="Eirini" w:date="2018-02-13T11:42:00Z">
              <w:pPr>
                <w:pStyle w:val="TOC2"/>
                <w:numPr>
                  <w:ilvl w:val="1"/>
                  <w:numId w:val="8"/>
                </w:numPr>
                <w:tabs>
                  <w:tab w:val="left" w:pos="991"/>
                  <w:tab w:val="left" w:pos="992"/>
                  <w:tab w:val="right" w:leader="dot" w:pos="9743"/>
                </w:tabs>
              </w:pPr>
            </w:pPrChange>
          </w:pPr>
          <w:del w:id="38" w:author="Eirini" w:date="2018-02-13T11:42:00Z">
            <w:r w:rsidDel="00E75B0D">
              <w:fldChar w:fldCharType="begin"/>
            </w:r>
            <w:r w:rsidDel="00E75B0D">
              <w:delInstrText xml:space="preserve"> HYPERLINK \l "_bookmark19" </w:delInstrText>
            </w:r>
            <w:r w:rsidDel="00E75B0D">
              <w:fldChar w:fldCharType="separate"/>
            </w:r>
            <w:r w:rsidDel="00E75B0D">
              <w:rPr>
                <w:spacing w:val="-5"/>
              </w:rPr>
              <w:delText>Work</w:delText>
            </w:r>
            <w:r w:rsidDel="00E75B0D">
              <w:rPr>
                <w:spacing w:val="-2"/>
              </w:rPr>
              <w:delText xml:space="preserve"> </w:delText>
            </w:r>
            <w:r w:rsidDel="00E75B0D">
              <w:delText>Packages</w:delText>
            </w:r>
            <w:r w:rsidDel="00E75B0D">
              <w:fldChar w:fldCharType="end"/>
            </w:r>
            <w:r w:rsidDel="00E75B0D">
              <w:tab/>
              <w:delText>10</w:delText>
            </w:r>
          </w:del>
        </w:p>
        <w:p w14:paraId="6F2CEE5D" w14:textId="77777777" w:rsidR="006770BD" w:rsidDel="00E75B0D" w:rsidRDefault="006A3F04" w:rsidP="00E75B0D">
          <w:pPr>
            <w:pStyle w:val="TOC1"/>
            <w:numPr>
              <w:ilvl w:val="0"/>
              <w:numId w:val="8"/>
            </w:numPr>
            <w:tabs>
              <w:tab w:val="left" w:pos="490"/>
              <w:tab w:val="right" w:pos="9743"/>
            </w:tabs>
            <w:spacing w:before="105"/>
            <w:ind w:hanging="327"/>
            <w:rPr>
              <w:del w:id="39" w:author="Eirini" w:date="2018-02-13T11:42:00Z"/>
            </w:rPr>
            <w:pPrChange w:id="40" w:author="Eirini" w:date="2018-02-13T11:42:00Z">
              <w:pPr>
                <w:pStyle w:val="TOC2"/>
                <w:numPr>
                  <w:ilvl w:val="1"/>
                  <w:numId w:val="8"/>
                </w:numPr>
                <w:tabs>
                  <w:tab w:val="left" w:pos="991"/>
                  <w:tab w:val="left" w:pos="992"/>
                  <w:tab w:val="right" w:leader="dot" w:pos="9743"/>
                </w:tabs>
              </w:pPr>
            </w:pPrChange>
          </w:pPr>
          <w:del w:id="41" w:author="Eirini" w:date="2018-02-13T11:42:00Z">
            <w:r w:rsidDel="00E75B0D">
              <w:fldChar w:fldCharType="begin"/>
            </w:r>
            <w:r w:rsidDel="00E75B0D">
              <w:delInstrText xml:space="preserve"> HYPERLINK \l "_bookmark22" </w:delInstrText>
            </w:r>
            <w:r w:rsidDel="00E75B0D">
              <w:fldChar w:fldCharType="separate"/>
            </w:r>
            <w:r w:rsidDel="00E75B0D">
              <w:delText>Feasibility</w:delText>
            </w:r>
            <w:r w:rsidDel="00E75B0D">
              <w:fldChar w:fldCharType="end"/>
            </w:r>
            <w:r w:rsidDel="00E75B0D">
              <w:tab/>
              <w:delText>13</w:delText>
            </w:r>
          </w:del>
        </w:p>
        <w:p w14:paraId="29C15B80" w14:textId="77777777" w:rsidR="006770BD" w:rsidRDefault="006A3F04" w:rsidP="00E75B0D">
          <w:pPr>
            <w:pStyle w:val="TOC1"/>
            <w:numPr>
              <w:ilvl w:val="0"/>
              <w:numId w:val="8"/>
            </w:numPr>
            <w:tabs>
              <w:tab w:val="left" w:pos="490"/>
              <w:tab w:val="right" w:pos="9743"/>
            </w:tabs>
            <w:spacing w:before="105"/>
            <w:ind w:hanging="327"/>
            <w:pPrChange w:id="42" w:author="Eirini" w:date="2018-02-13T11:42:00Z">
              <w:pPr>
                <w:pStyle w:val="TOC1"/>
                <w:numPr>
                  <w:numId w:val="8"/>
                </w:numPr>
                <w:tabs>
                  <w:tab w:val="left" w:pos="490"/>
                  <w:tab w:val="right" w:pos="9743"/>
                </w:tabs>
              </w:pPr>
            </w:pPrChange>
          </w:pPr>
          <w:del w:id="43" w:author="Eirini" w:date="2018-02-13T11:42:00Z">
            <w:r w:rsidDel="00E75B0D">
              <w:fldChar w:fldCharType="begin"/>
            </w:r>
            <w:r w:rsidDel="00E75B0D">
              <w:delInstrText xml:space="preserve"> HYPERLINK \l "_bookmark23" </w:delInstrText>
            </w:r>
            <w:r w:rsidDel="00E75B0D">
              <w:fldChar w:fldCharType="separate"/>
            </w:r>
            <w:r w:rsidDel="00E75B0D">
              <w:delText>Resources (including</w:delText>
            </w:r>
            <w:r w:rsidDel="00E75B0D">
              <w:rPr>
                <w:spacing w:val="-3"/>
              </w:rPr>
              <w:delText xml:space="preserve"> </w:delText>
            </w:r>
            <w:r w:rsidDel="00E75B0D">
              <w:delText>project</w:delText>
            </w:r>
            <w:r w:rsidDel="00E75B0D">
              <w:rPr>
                <w:spacing w:val="-2"/>
              </w:rPr>
              <w:delText xml:space="preserve"> </w:delText>
            </w:r>
            <w:r w:rsidDel="00E75B0D">
              <w:delText>costs)</w:delText>
            </w:r>
            <w:r w:rsidDel="00E75B0D">
              <w:fldChar w:fldCharType="end"/>
            </w:r>
            <w:r w:rsidDel="00E75B0D">
              <w:tab/>
              <w:delText>13</w:delText>
            </w:r>
          </w:del>
        </w:p>
      </w:sdtContent>
    </w:sdt>
    <w:p w14:paraId="79DFFEC2" w14:textId="77777777" w:rsidR="006770BD" w:rsidRDefault="006A3F04">
      <w:pPr>
        <w:spacing w:before="238" w:line="256" w:lineRule="auto"/>
        <w:ind w:left="162" w:right="220"/>
        <w:jc w:val="both"/>
        <w:rPr>
          <w:i/>
        </w:rPr>
      </w:pPr>
      <w:commentRangeStart w:id="44"/>
      <w:r>
        <w:rPr>
          <w:i/>
        </w:rPr>
        <w:t xml:space="preserve">All massive galaxies </w:t>
      </w:r>
      <w:commentRangeEnd w:id="44"/>
      <w:r w:rsidR="00043626">
        <w:rPr>
          <w:rStyle w:val="CommentReference"/>
        </w:rPr>
        <w:commentReference w:id="44"/>
      </w:r>
      <w:r>
        <w:rPr>
          <w:i/>
          <w:spacing w:val="-3"/>
        </w:rPr>
        <w:t xml:space="preserve">are </w:t>
      </w:r>
      <w:r>
        <w:rPr>
          <w:i/>
        </w:rPr>
        <w:t xml:space="preserve">thought to have supermassive black holes at their centres, and to have undergone a “quasar phase” in their past. Along with fusion in stars, accretion onto the central supermassive black hole is the main energy source available to a galaxy. </w:t>
      </w:r>
      <w:r>
        <w:rPr>
          <w:i/>
          <w:spacing w:val="-4"/>
        </w:rPr>
        <w:t xml:space="preserve">However, </w:t>
      </w:r>
      <w:r>
        <w:rPr>
          <w:i/>
        </w:rPr>
        <w:t xml:space="preserve">we </w:t>
      </w:r>
      <w:r>
        <w:rPr>
          <w:i/>
          <w:spacing w:val="-3"/>
        </w:rPr>
        <w:t xml:space="preserve">are </w:t>
      </w:r>
      <w:r>
        <w:rPr>
          <w:i/>
        </w:rPr>
        <w:t xml:space="preserve">missing a deep understanding of galaxy formation theory since we still do not understand in </w:t>
      </w:r>
      <w:r>
        <w:rPr>
          <w:i/>
          <w:spacing w:val="-4"/>
        </w:rPr>
        <w:t xml:space="preserve">key </w:t>
      </w:r>
      <w:r>
        <w:rPr>
          <w:i/>
        </w:rPr>
        <w:t xml:space="preserve">detail how the energy associated with the quasar escapes the central engine to impact the host galaxy and the intergalactic medium. </w:t>
      </w:r>
      <w:commentRangeStart w:id="45"/>
      <w:r>
        <w:rPr>
          <w:i/>
        </w:rPr>
        <w:t>Further issues arise</w:t>
      </w:r>
      <w:r>
        <w:rPr>
          <w:i/>
          <w:spacing w:val="-35"/>
        </w:rPr>
        <w:t xml:space="preserve"> </w:t>
      </w:r>
      <w:r>
        <w:rPr>
          <w:i/>
        </w:rPr>
        <w:t>since recent</w:t>
      </w:r>
      <w:r>
        <w:rPr>
          <w:i/>
          <w:spacing w:val="-7"/>
        </w:rPr>
        <w:t xml:space="preserve"> </w:t>
      </w:r>
      <w:r>
        <w:rPr>
          <w:i/>
        </w:rPr>
        <w:t>observations</w:t>
      </w:r>
      <w:r>
        <w:rPr>
          <w:i/>
          <w:spacing w:val="-7"/>
        </w:rPr>
        <w:t xml:space="preserve"> </w:t>
      </w:r>
      <w:r>
        <w:rPr>
          <w:i/>
        </w:rPr>
        <w:t>of</w:t>
      </w:r>
      <w:r>
        <w:rPr>
          <w:i/>
          <w:spacing w:val="-7"/>
        </w:rPr>
        <w:t xml:space="preserve"> </w:t>
      </w:r>
      <w:r>
        <w:rPr>
          <w:i/>
        </w:rPr>
        <w:t>extreme</w:t>
      </w:r>
      <w:r>
        <w:rPr>
          <w:i/>
          <w:spacing w:val="-7"/>
        </w:rPr>
        <w:t xml:space="preserve"> </w:t>
      </w:r>
      <w:r>
        <w:rPr>
          <w:i/>
        </w:rPr>
        <w:t>variability</w:t>
      </w:r>
      <w:r>
        <w:rPr>
          <w:i/>
          <w:spacing w:val="-7"/>
        </w:rPr>
        <w:t xml:space="preserve"> </w:t>
      </w:r>
      <w:r>
        <w:rPr>
          <w:i/>
        </w:rPr>
        <w:t>in</w:t>
      </w:r>
      <w:r>
        <w:rPr>
          <w:i/>
          <w:spacing w:val="-7"/>
        </w:rPr>
        <w:t xml:space="preserve"> </w:t>
      </w:r>
      <w:r>
        <w:rPr>
          <w:i/>
        </w:rPr>
        <w:t>quasars</w:t>
      </w:r>
      <w:r>
        <w:rPr>
          <w:i/>
          <w:spacing w:val="-7"/>
        </w:rPr>
        <w:t xml:space="preserve"> </w:t>
      </w:r>
      <w:r>
        <w:rPr>
          <w:i/>
        </w:rPr>
        <w:t>have</w:t>
      </w:r>
      <w:r>
        <w:rPr>
          <w:i/>
          <w:spacing w:val="-7"/>
        </w:rPr>
        <w:t xml:space="preserve"> </w:t>
      </w:r>
      <w:r>
        <w:rPr>
          <w:i/>
          <w:spacing w:val="-3"/>
        </w:rPr>
        <w:t>broken</w:t>
      </w:r>
      <w:r>
        <w:rPr>
          <w:i/>
          <w:spacing w:val="-7"/>
        </w:rPr>
        <w:t xml:space="preserve"> </w:t>
      </w:r>
      <w:r>
        <w:rPr>
          <w:i/>
        </w:rPr>
        <w:t>standard</w:t>
      </w:r>
      <w:r>
        <w:rPr>
          <w:i/>
          <w:spacing w:val="-7"/>
        </w:rPr>
        <w:t xml:space="preserve"> </w:t>
      </w:r>
      <w:r>
        <w:rPr>
          <w:i/>
        </w:rPr>
        <w:t>viscous</w:t>
      </w:r>
      <w:r>
        <w:rPr>
          <w:i/>
          <w:spacing w:val="-7"/>
        </w:rPr>
        <w:t xml:space="preserve"> </w:t>
      </w:r>
      <w:r>
        <w:rPr>
          <w:i/>
        </w:rPr>
        <w:t>accretion</w:t>
      </w:r>
      <w:r>
        <w:rPr>
          <w:i/>
          <w:spacing w:val="-7"/>
        </w:rPr>
        <w:t xml:space="preserve"> </w:t>
      </w:r>
      <w:r>
        <w:rPr>
          <w:i/>
        </w:rPr>
        <w:t>disk</w:t>
      </w:r>
      <w:r>
        <w:rPr>
          <w:i/>
          <w:spacing w:val="-7"/>
        </w:rPr>
        <w:t xml:space="preserve"> </w:t>
      </w:r>
      <w:r>
        <w:rPr>
          <w:i/>
        </w:rPr>
        <w:t>models.</w:t>
      </w:r>
      <w:commentRangeEnd w:id="45"/>
      <w:r w:rsidR="00043626">
        <w:rPr>
          <w:rStyle w:val="CommentReference"/>
        </w:rPr>
        <w:commentReference w:id="45"/>
      </w:r>
    </w:p>
    <w:p w14:paraId="213D60B3" w14:textId="77777777" w:rsidR="006770BD" w:rsidRDefault="006A3F04">
      <w:pPr>
        <w:spacing w:before="111" w:line="256" w:lineRule="auto"/>
        <w:ind w:left="162" w:right="220"/>
        <w:jc w:val="both"/>
        <w:rPr>
          <w:i/>
        </w:rPr>
      </w:pPr>
      <w:r>
        <w:rPr>
          <w:i/>
        </w:rPr>
        <w:t>In</w:t>
      </w:r>
      <w:del w:id="46" w:author="Eirini" w:date="2018-02-13T10:57:00Z">
        <w:r w:rsidDel="00043626">
          <w:rPr>
            <w:i/>
          </w:rPr>
          <w:delText xml:space="preserve"> this proposal</w:delText>
        </w:r>
      </w:del>
      <w:ins w:id="47" w:author="Eirini" w:date="2018-02-13T10:58:00Z">
        <w:r w:rsidR="00043626">
          <w:rPr>
            <w:i/>
          </w:rPr>
          <w:t xml:space="preserve"> </w:t>
        </w:r>
        <w:commentRangeStart w:id="48"/>
        <w:r w:rsidR="00043626">
          <w:rPr>
            <w:i/>
          </w:rPr>
          <w:t>4QD</w:t>
        </w:r>
      </w:ins>
      <w:r>
        <w:rPr>
          <w:i/>
        </w:rPr>
        <w:t>,</w:t>
      </w:r>
      <w:commentRangeEnd w:id="48"/>
      <w:r w:rsidR="00715009">
        <w:rPr>
          <w:rStyle w:val="CommentReference"/>
        </w:rPr>
        <w:commentReference w:id="48"/>
      </w:r>
      <w:r>
        <w:rPr>
          <w:i/>
        </w:rPr>
        <w:t xml:space="preserve"> </w:t>
      </w:r>
      <w:commentRangeStart w:id="49"/>
      <w:r>
        <w:rPr>
          <w:i/>
        </w:rPr>
        <w:t xml:space="preserve">we propose </w:t>
      </w:r>
      <w:commentRangeEnd w:id="49"/>
      <w:r w:rsidR="00043626">
        <w:rPr>
          <w:rStyle w:val="CommentReference"/>
        </w:rPr>
        <w:commentReference w:id="49"/>
      </w:r>
      <w:r>
        <w:rPr>
          <w:i/>
        </w:rPr>
        <w:t xml:space="preserve">the </w:t>
      </w:r>
      <w:commentRangeStart w:id="50"/>
      <w:r>
        <w:rPr>
          <w:i/>
        </w:rPr>
        <w:t xml:space="preserve">ground breaking idea of combining </w:t>
      </w:r>
      <w:commentRangeEnd w:id="50"/>
      <w:r w:rsidR="003570CB">
        <w:rPr>
          <w:rStyle w:val="CommentReference"/>
        </w:rPr>
        <w:commentReference w:id="50"/>
      </w:r>
      <w:r>
        <w:rPr>
          <w:i/>
        </w:rPr>
        <w:t xml:space="preserve">the data </w:t>
      </w:r>
      <w:r>
        <w:rPr>
          <w:i/>
          <w:spacing w:val="-3"/>
        </w:rPr>
        <w:t xml:space="preserve">from </w:t>
      </w:r>
      <w:r>
        <w:rPr>
          <w:i/>
        </w:rPr>
        <w:t>several next-generation state-of-the</w:t>
      </w:r>
      <w:r>
        <w:rPr>
          <w:i/>
          <w:spacing w:val="-9"/>
        </w:rPr>
        <w:t xml:space="preserve"> </w:t>
      </w:r>
      <w:r>
        <w:rPr>
          <w:i/>
        </w:rPr>
        <w:t>art</w:t>
      </w:r>
      <w:r>
        <w:rPr>
          <w:i/>
          <w:spacing w:val="-9"/>
        </w:rPr>
        <w:t xml:space="preserve"> </w:t>
      </w:r>
      <w:r>
        <w:rPr>
          <w:i/>
        </w:rPr>
        <w:t>surveys</w:t>
      </w:r>
      <w:r>
        <w:rPr>
          <w:i/>
          <w:spacing w:val="-9"/>
        </w:rPr>
        <w:t xml:space="preserve"> </w:t>
      </w:r>
      <w:r>
        <w:rPr>
          <w:i/>
          <w:spacing w:val="-4"/>
        </w:rPr>
        <w:t>(SDSS-V,</w:t>
      </w:r>
      <w:r>
        <w:rPr>
          <w:i/>
          <w:spacing w:val="-9"/>
        </w:rPr>
        <w:t xml:space="preserve"> </w:t>
      </w:r>
      <w:r>
        <w:rPr>
          <w:i/>
        </w:rPr>
        <w:t>DESI,</w:t>
      </w:r>
      <w:r>
        <w:rPr>
          <w:i/>
          <w:spacing w:val="-9"/>
        </w:rPr>
        <w:t xml:space="preserve"> </w:t>
      </w:r>
      <w:r>
        <w:rPr>
          <w:i/>
          <w:spacing w:val="-4"/>
        </w:rPr>
        <w:t>LSST,</w:t>
      </w:r>
      <w:r>
        <w:rPr>
          <w:i/>
          <w:spacing w:val="-9"/>
        </w:rPr>
        <w:t xml:space="preserve"> </w:t>
      </w:r>
      <w:r>
        <w:rPr>
          <w:i/>
          <w:spacing w:val="-3"/>
        </w:rPr>
        <w:t>4MOST,</w:t>
      </w:r>
      <w:r>
        <w:rPr>
          <w:i/>
          <w:spacing w:val="-9"/>
        </w:rPr>
        <w:t xml:space="preserve"> </w:t>
      </w:r>
      <w:r>
        <w:rPr>
          <w:i/>
        </w:rPr>
        <w:t>ESA</w:t>
      </w:r>
      <w:r>
        <w:rPr>
          <w:i/>
          <w:spacing w:val="-9"/>
        </w:rPr>
        <w:t xml:space="preserve"> </w:t>
      </w:r>
      <w:r>
        <w:rPr>
          <w:i/>
        </w:rPr>
        <w:t>Euclid</w:t>
      </w:r>
      <w:r>
        <w:rPr>
          <w:i/>
          <w:spacing w:val="-9"/>
        </w:rPr>
        <w:t xml:space="preserve"> </w:t>
      </w:r>
      <w:r>
        <w:rPr>
          <w:i/>
        </w:rPr>
        <w:t>and</w:t>
      </w:r>
      <w:r>
        <w:rPr>
          <w:i/>
          <w:spacing w:val="-9"/>
        </w:rPr>
        <w:t xml:space="preserve"> </w:t>
      </w:r>
      <w:r>
        <w:rPr>
          <w:i/>
        </w:rPr>
        <w:t>JWST)</w:t>
      </w:r>
      <w:r>
        <w:rPr>
          <w:i/>
          <w:spacing w:val="-9"/>
        </w:rPr>
        <w:t xml:space="preserve"> </w:t>
      </w:r>
      <w:r>
        <w:rPr>
          <w:i/>
        </w:rPr>
        <w:t>in</w:t>
      </w:r>
      <w:r>
        <w:rPr>
          <w:i/>
          <w:spacing w:val="-9"/>
        </w:rPr>
        <w:t xml:space="preserve"> </w:t>
      </w:r>
      <w:r>
        <w:rPr>
          <w:i/>
        </w:rPr>
        <w:t>order</w:t>
      </w:r>
      <w:r>
        <w:rPr>
          <w:i/>
          <w:spacing w:val="-9"/>
        </w:rPr>
        <w:t xml:space="preserve"> </w:t>
      </w:r>
      <w:r>
        <w:rPr>
          <w:i/>
        </w:rPr>
        <w:t>to</w:t>
      </w:r>
      <w:r>
        <w:rPr>
          <w:i/>
          <w:spacing w:val="-9"/>
        </w:rPr>
        <w:t xml:space="preserve"> </w:t>
      </w:r>
      <w:r>
        <w:rPr>
          <w:i/>
        </w:rPr>
        <w:t>go</w:t>
      </w:r>
      <w:r>
        <w:rPr>
          <w:i/>
          <w:spacing w:val="-9"/>
        </w:rPr>
        <w:t xml:space="preserve"> </w:t>
      </w:r>
      <w:r>
        <w:rPr>
          <w:i/>
        </w:rPr>
        <w:t>beyond</w:t>
      </w:r>
      <w:r>
        <w:rPr>
          <w:i/>
          <w:spacing w:val="-9"/>
        </w:rPr>
        <w:t xml:space="preserve"> </w:t>
      </w:r>
      <w:r>
        <w:rPr>
          <w:i/>
        </w:rPr>
        <w:t>the</w:t>
      </w:r>
      <w:r>
        <w:rPr>
          <w:i/>
          <w:spacing w:val="-9"/>
        </w:rPr>
        <w:t xml:space="preserve"> </w:t>
      </w:r>
      <w:r>
        <w:rPr>
          <w:i/>
        </w:rPr>
        <w:t xml:space="preserve">state- of-the-art and construct the extragalactic dataset with the crucial time-domain aspect that is necessary to address the current challenges. The experience of the </w:t>
      </w:r>
      <w:ins w:id="51" w:author="Eirini" w:date="2018-02-13T11:03:00Z">
        <w:r w:rsidR="003570CB">
          <w:rPr>
            <w:i/>
          </w:rPr>
          <w:t>PI</w:t>
        </w:r>
      </w:ins>
      <w:ins w:id="52" w:author="Eirini" w:date="2018-02-13T11:13:00Z">
        <w:r w:rsidR="00715009">
          <w:rPr>
            <w:i/>
          </w:rPr>
          <w:t xml:space="preserve"> ( add your name here, it is the first time you refer to yourself)</w:t>
        </w:r>
      </w:ins>
      <w:ins w:id="53" w:author="Eirini" w:date="2018-02-13T11:03:00Z">
        <w:r w:rsidR="003570CB">
          <w:rPr>
            <w:i/>
          </w:rPr>
          <w:t xml:space="preserve"> </w:t>
        </w:r>
      </w:ins>
      <w:del w:id="54" w:author="Eirini" w:date="2018-02-13T11:03:00Z">
        <w:r w:rsidDel="003570CB">
          <w:rPr>
            <w:i/>
            <w:spacing w:val="-6"/>
          </w:rPr>
          <w:delText xml:space="preserve">P.I., </w:delText>
        </w:r>
      </w:del>
      <w:r>
        <w:rPr>
          <w:i/>
        </w:rPr>
        <w:t>along with the strategic data nexus aspect of the Royal Observatory at the University of Edinburgh makes my group uniquely placed to address and answer this problem. The goal is to create a holistic theory of accretion disk physics and quasar feedback in galaxy formation</w:t>
      </w:r>
      <w:r>
        <w:rPr>
          <w:i/>
          <w:spacing w:val="-13"/>
        </w:rPr>
        <w:t xml:space="preserve"> </w:t>
      </w:r>
      <w:r>
        <w:rPr>
          <w:i/>
        </w:rPr>
        <w:t xml:space="preserve">theory. </w:t>
      </w:r>
      <w:commentRangeStart w:id="55"/>
      <w:r>
        <w:rPr>
          <w:i/>
          <w:spacing w:val="-11"/>
        </w:rPr>
        <w:t>We</w:t>
      </w:r>
      <w:r>
        <w:rPr>
          <w:i/>
          <w:spacing w:val="-13"/>
        </w:rPr>
        <w:t xml:space="preserve"> </w:t>
      </w:r>
      <w:r>
        <w:rPr>
          <w:i/>
          <w:spacing w:val="-3"/>
        </w:rPr>
        <w:t>are</w:t>
      </w:r>
      <w:r>
        <w:rPr>
          <w:i/>
          <w:spacing w:val="-13"/>
        </w:rPr>
        <w:t xml:space="preserve"> </w:t>
      </w:r>
      <w:r>
        <w:rPr>
          <w:i/>
        </w:rPr>
        <w:t>also</w:t>
      </w:r>
      <w:r>
        <w:rPr>
          <w:i/>
          <w:spacing w:val="-13"/>
        </w:rPr>
        <w:t xml:space="preserve"> </w:t>
      </w:r>
      <w:r>
        <w:rPr>
          <w:i/>
        </w:rPr>
        <w:t>extremely</w:t>
      </w:r>
      <w:r>
        <w:rPr>
          <w:i/>
          <w:spacing w:val="-13"/>
        </w:rPr>
        <w:t xml:space="preserve"> </w:t>
      </w:r>
      <w:r>
        <w:rPr>
          <w:i/>
        </w:rPr>
        <w:t>well</w:t>
      </w:r>
      <w:r>
        <w:rPr>
          <w:i/>
          <w:spacing w:val="-13"/>
        </w:rPr>
        <w:t xml:space="preserve"> </w:t>
      </w:r>
      <w:r>
        <w:rPr>
          <w:i/>
        </w:rPr>
        <w:t>placed</w:t>
      </w:r>
      <w:r>
        <w:rPr>
          <w:i/>
          <w:spacing w:val="-13"/>
        </w:rPr>
        <w:t xml:space="preserve"> </w:t>
      </w:r>
      <w:commentRangeEnd w:id="55"/>
      <w:r w:rsidR="00715009">
        <w:rPr>
          <w:rStyle w:val="CommentReference"/>
        </w:rPr>
        <w:commentReference w:id="55"/>
      </w:r>
      <w:r>
        <w:rPr>
          <w:i/>
        </w:rPr>
        <w:t>to</w:t>
      </w:r>
      <w:r>
        <w:rPr>
          <w:i/>
          <w:spacing w:val="-13"/>
        </w:rPr>
        <w:t xml:space="preserve"> </w:t>
      </w:r>
      <w:r>
        <w:rPr>
          <w:i/>
        </w:rPr>
        <w:t>discover</w:t>
      </w:r>
      <w:r>
        <w:rPr>
          <w:i/>
          <w:spacing w:val="-13"/>
        </w:rPr>
        <w:t xml:space="preserve"> </w:t>
      </w:r>
      <w:r>
        <w:rPr>
          <w:i/>
        </w:rPr>
        <w:t>brand</w:t>
      </w:r>
      <w:r>
        <w:rPr>
          <w:i/>
          <w:spacing w:val="-13"/>
        </w:rPr>
        <w:t xml:space="preserve"> </w:t>
      </w:r>
      <w:r>
        <w:rPr>
          <w:i/>
        </w:rPr>
        <w:t>new</w:t>
      </w:r>
      <w:r>
        <w:rPr>
          <w:i/>
          <w:spacing w:val="-13"/>
        </w:rPr>
        <w:t xml:space="preserve"> </w:t>
      </w:r>
      <w:r>
        <w:rPr>
          <w:i/>
        </w:rPr>
        <w:t>extragalactic</w:t>
      </w:r>
      <w:r>
        <w:rPr>
          <w:i/>
          <w:spacing w:val="-13"/>
        </w:rPr>
        <w:t xml:space="preserve"> </w:t>
      </w:r>
      <w:r>
        <w:rPr>
          <w:i/>
        </w:rPr>
        <w:t>variable</w:t>
      </w:r>
      <w:r>
        <w:rPr>
          <w:i/>
          <w:spacing w:val="-13"/>
        </w:rPr>
        <w:t xml:space="preserve"> </w:t>
      </w:r>
      <w:r>
        <w:rPr>
          <w:i/>
        </w:rPr>
        <w:t>phenomena.</w:t>
      </w:r>
    </w:p>
    <w:p w14:paraId="4AB36F32" w14:textId="77777777" w:rsidR="006770BD" w:rsidRDefault="006770BD">
      <w:pPr>
        <w:pStyle w:val="BodyText"/>
        <w:spacing w:before="4"/>
        <w:jc w:val="left"/>
        <w:rPr>
          <w:i/>
          <w:sz w:val="21"/>
        </w:rPr>
      </w:pPr>
    </w:p>
    <w:p w14:paraId="60BDA588" w14:textId="77777777" w:rsidR="006770BD" w:rsidRDefault="006A3F04">
      <w:pPr>
        <w:pStyle w:val="Heading1"/>
        <w:spacing w:before="0"/>
        <w:jc w:val="both"/>
      </w:pPr>
      <w:bookmarkStart w:id="56" w:name="State-of-the-art_and_Objectives"/>
      <w:bookmarkStart w:id="57" w:name="_bookmark0"/>
      <w:bookmarkEnd w:id="56"/>
      <w:bookmarkEnd w:id="57"/>
      <w:r>
        <w:rPr>
          <w:color w:val="00AEEF"/>
        </w:rPr>
        <w:t>a</w:t>
      </w:r>
      <w:ins w:id="58" w:author="Eirini" w:date="2018-02-13T11:29:00Z">
        <w:r w:rsidR="006E2899">
          <w:rPr>
            <w:color w:val="00AEEF"/>
          </w:rPr>
          <w:t>.</w:t>
        </w:r>
      </w:ins>
      <w:r>
        <w:rPr>
          <w:color w:val="00AEEF"/>
        </w:rPr>
        <w:t xml:space="preserve"> State-of-the-art and Objectives</w:t>
      </w:r>
    </w:p>
    <w:p w14:paraId="66844079" w14:textId="77777777" w:rsidR="006770BD" w:rsidRDefault="006A3F04">
      <w:pPr>
        <w:pStyle w:val="BodyText"/>
        <w:spacing w:before="231" w:line="256" w:lineRule="auto"/>
        <w:ind w:left="162" w:right="220"/>
      </w:pPr>
      <w:commentRangeStart w:id="59"/>
      <w:r>
        <w:t>The objectives for this proposal are:</w:t>
      </w:r>
      <w:ins w:id="60" w:author="Eirini" w:date="2018-02-13T11:17:00Z">
        <w:r w:rsidR="00715009">
          <w:t xml:space="preserve"> O1,</w:t>
        </w:r>
      </w:ins>
      <w:r>
        <w:t xml:space="preserve"> </w:t>
      </w:r>
      <w:commentRangeEnd w:id="59"/>
      <w:r w:rsidR="00715009">
        <w:rPr>
          <w:rStyle w:val="CommentReference"/>
        </w:rPr>
        <w:commentReference w:id="59"/>
      </w:r>
      <w:r>
        <w:t>to access and combine several new state-of-the-art large astronomical datasets; to kick start the new field of variable extragalactic astrophysics; to create a holistic theory of accre</w:t>
      </w:r>
      <w:del w:id="61" w:author="Eirini" w:date="2018-02-13T11:17:00Z">
        <w:r w:rsidDel="00715009">
          <w:delText xml:space="preserve">- </w:delText>
        </w:r>
      </w:del>
      <w:r>
        <w:t xml:space="preserve">tion disk physics and quasar feedback in galaxy formation theory, and to discover brand new astronomical phenomena. Details are given in </w:t>
      </w:r>
      <w:commentRangeStart w:id="62"/>
      <w:r>
        <w:t>Table 1</w:t>
      </w:r>
      <w:commentRangeStart w:id="63"/>
      <w:r>
        <w:t xml:space="preserve">. </w:t>
      </w:r>
      <w:commentRangeEnd w:id="62"/>
      <w:r w:rsidR="006E2899">
        <w:rPr>
          <w:rStyle w:val="CommentReference"/>
        </w:rPr>
        <w:commentReference w:id="62"/>
      </w:r>
      <w:r>
        <w:t xml:space="preserve">We stress that the novel and high-risk/high-gain combination of these new state-of-the-art large datasets will by design </w:t>
      </w:r>
      <w:r>
        <w:rPr>
          <w:i/>
        </w:rPr>
        <w:t xml:space="preserve">go significantly beyond the state-of-the-art </w:t>
      </w:r>
      <w:r>
        <w:t xml:space="preserve">and will allow substantial advances in the frontiers of understanding astrophysical phenomena as </w:t>
      </w:r>
      <w:commentRangeEnd w:id="63"/>
      <w:r w:rsidR="00E75B0D">
        <w:rPr>
          <w:rStyle w:val="CommentReference"/>
        </w:rPr>
        <w:commentReference w:id="63"/>
      </w:r>
      <w:r>
        <w:t>well as discovering new objects.</w:t>
      </w:r>
    </w:p>
    <w:p w14:paraId="7AAA5BA3" w14:textId="77777777" w:rsidR="006770BD" w:rsidRDefault="006770BD">
      <w:pPr>
        <w:pStyle w:val="BodyText"/>
        <w:spacing w:before="6"/>
        <w:jc w:val="left"/>
        <w:rPr>
          <w:sz w:val="26"/>
        </w:rPr>
      </w:pPr>
    </w:p>
    <w:p w14:paraId="748A7BD1" w14:textId="77777777" w:rsidR="006770BD" w:rsidRDefault="006A3F04">
      <w:pPr>
        <w:pStyle w:val="Heading2"/>
        <w:spacing w:before="1"/>
        <w:ind w:left="162" w:firstLine="0"/>
      </w:pPr>
      <w:bookmarkStart w:id="64" w:name="Background"/>
      <w:bookmarkStart w:id="65" w:name="_bookmark1"/>
      <w:bookmarkEnd w:id="64"/>
      <w:bookmarkEnd w:id="65"/>
      <w:r>
        <w:rPr>
          <w:color w:val="00B0F0"/>
        </w:rPr>
        <w:t>a.</w:t>
      </w:r>
      <w:commentRangeStart w:id="66"/>
      <w:r>
        <w:rPr>
          <w:color w:val="00B0F0"/>
        </w:rPr>
        <w:t>1</w:t>
      </w:r>
      <w:r>
        <w:rPr>
          <w:color w:val="00B0F0"/>
          <w:spacing w:val="57"/>
        </w:rPr>
        <w:t xml:space="preserve"> </w:t>
      </w:r>
      <w:r>
        <w:rPr>
          <w:color w:val="00B0F0"/>
        </w:rPr>
        <w:t>Background</w:t>
      </w:r>
      <w:commentRangeEnd w:id="66"/>
      <w:r w:rsidR="006E2899">
        <w:rPr>
          <w:rStyle w:val="CommentReference"/>
          <w:b w:val="0"/>
          <w:bCs w:val="0"/>
        </w:rPr>
        <w:commentReference w:id="66"/>
      </w:r>
    </w:p>
    <w:p w14:paraId="7FBCE7A6" w14:textId="71A87D34" w:rsidR="006770BD" w:rsidRDefault="00200F4C">
      <w:pPr>
        <w:pStyle w:val="BodyText"/>
        <w:spacing w:before="137" w:line="256" w:lineRule="auto"/>
        <w:ind w:left="162" w:right="220"/>
      </w:pPr>
      <w:r>
        <w:rPr>
          <w:noProof/>
          <w:lang w:val="en-GB" w:eastAsia="en-GB"/>
        </w:rPr>
        <mc:AlternateContent>
          <mc:Choice Requires="wps">
            <w:drawing>
              <wp:anchor distT="0" distB="0" distL="0" distR="0" simplePos="0" relativeHeight="251643904" behindDoc="0" locked="0" layoutInCell="1" allowOverlap="1" wp14:anchorId="457EB091" wp14:editId="5A14F930">
                <wp:simplePos x="0" y="0"/>
                <wp:positionH relativeFrom="page">
                  <wp:posOffset>737870</wp:posOffset>
                </wp:positionH>
                <wp:positionV relativeFrom="paragraph">
                  <wp:posOffset>863600</wp:posOffset>
                </wp:positionV>
                <wp:extent cx="2433955" cy="0"/>
                <wp:effectExtent l="13970" t="10795" r="9525" b="8255"/>
                <wp:wrapTopAndBottom/>
                <wp:docPr id="232"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39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3AB799" id="Line 215"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8.1pt,68pt" to="249.7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" strokeweight=".14042mm">
                <w10:wrap type="topAndBottom" anchorx="page"/>
              </v:line>
            </w:pict>
          </mc:Fallback>
        </mc:AlternateContent>
      </w:r>
      <w:r w:rsidR="006A3F04">
        <w:t>Quasars</w:t>
      </w:r>
      <w:hyperlink w:anchor="_bookmark2" w:history="1">
        <w:r w:rsidR="006A3F04">
          <w:rPr>
            <w:position w:val="8"/>
            <w:sz w:val="16"/>
          </w:rPr>
          <w:t>1</w:t>
        </w:r>
      </w:hyperlink>
      <w:r w:rsidR="006A3F04">
        <w:rPr>
          <w:position w:val="8"/>
          <w:sz w:val="16"/>
        </w:rPr>
        <w:t xml:space="preserve"> </w:t>
      </w:r>
      <w:r w:rsidR="006A3F04">
        <w:t xml:space="preserve">are powered by accretion of material onto supermassive black holes (SMBHs), via accretion disks. In the local Universe, there is a link between the </w:t>
      </w:r>
      <w:r w:rsidR="006A3F04">
        <w:rPr>
          <w:spacing w:val="-3"/>
        </w:rPr>
        <w:t xml:space="preserve">key </w:t>
      </w:r>
      <w:r w:rsidR="006A3F04">
        <w:t xml:space="preserve">properties of massive galaxies, such as bulge mass, and their central supermassive black holes (e.g., </w:t>
      </w:r>
      <w:hyperlink w:anchor="_bookmark65" w:history="1">
        <w:r w:rsidR="006A3F04">
          <w:t xml:space="preserve">McLure and Dunlop, </w:t>
        </w:r>
      </w:hyperlink>
      <w:hyperlink w:anchor="_bookmark65" w:history="1">
        <w:r w:rsidR="006A3F04">
          <w:t xml:space="preserve">2002; </w:t>
        </w:r>
      </w:hyperlink>
      <w:hyperlink w:anchor="_bookmark47" w:history="1">
        <w:r w:rsidR="006A3F04">
          <w:t xml:space="preserve">Häring and Rix, </w:t>
        </w:r>
      </w:hyperlink>
      <w:hyperlink w:anchor="_bookmark47" w:history="1">
        <w:r w:rsidR="006A3F04">
          <w:t xml:space="preserve">2004; </w:t>
        </w:r>
      </w:hyperlink>
      <w:hyperlink w:anchor="_bookmark88" w:history="1">
        <w:r w:rsidR="006A3F04">
          <w:t>Salviander</w:t>
        </w:r>
      </w:hyperlink>
      <w:r w:rsidR="006A3F04">
        <w:t xml:space="preserve">  </w:t>
      </w:r>
      <w:hyperlink w:anchor="_bookmark88" w:history="1">
        <w:r w:rsidR="006A3F04">
          <w:t>et</w:t>
        </w:r>
        <w:r w:rsidR="006A3F04">
          <w:rPr>
            <w:spacing w:val="-4"/>
          </w:rPr>
          <w:t xml:space="preserve"> </w:t>
        </w:r>
        <w:r w:rsidR="006A3F04">
          <w:t>al.,</w:t>
        </w:r>
        <w:r w:rsidR="006A3F04">
          <w:rPr>
            <w:spacing w:val="-4"/>
          </w:rPr>
          <w:t xml:space="preserve"> </w:t>
        </w:r>
      </w:hyperlink>
      <w:hyperlink w:anchor="_bookmark88" w:history="1">
        <w:r w:rsidR="006A3F04">
          <w:t>2007;</w:t>
        </w:r>
        <w:r w:rsidR="006A3F04">
          <w:rPr>
            <w:spacing w:val="-4"/>
          </w:rPr>
          <w:t xml:space="preserve"> </w:t>
        </w:r>
      </w:hyperlink>
      <w:hyperlink w:anchor="_bookmark45" w:history="1">
        <w:r w:rsidR="006A3F04">
          <w:t>Greene</w:t>
        </w:r>
        <w:r w:rsidR="006A3F04">
          <w:rPr>
            <w:spacing w:val="-4"/>
          </w:rPr>
          <w:t xml:space="preserve"> </w:t>
        </w:r>
        <w:r w:rsidR="006A3F04">
          <w:t>et</w:t>
        </w:r>
        <w:r w:rsidR="006A3F04">
          <w:rPr>
            <w:spacing w:val="-4"/>
          </w:rPr>
          <w:t xml:space="preserve"> </w:t>
        </w:r>
        <w:r w:rsidR="006A3F04">
          <w:t>al.,</w:t>
        </w:r>
        <w:r w:rsidR="006A3F04">
          <w:rPr>
            <w:spacing w:val="-4"/>
          </w:rPr>
          <w:t xml:space="preserve"> </w:t>
        </w:r>
      </w:hyperlink>
      <w:hyperlink w:anchor="_bookmark45" w:history="1">
        <w:r w:rsidR="006A3F04">
          <w:t>2010;</w:t>
        </w:r>
        <w:r w:rsidR="006A3F04">
          <w:rPr>
            <w:spacing w:val="-4"/>
          </w:rPr>
          <w:t xml:space="preserve"> </w:t>
        </w:r>
      </w:hyperlink>
      <w:hyperlink w:anchor="_bookmark58" w:history="1">
        <w:r w:rsidR="006A3F04">
          <w:t>Kormendy</w:t>
        </w:r>
        <w:r w:rsidR="006A3F04">
          <w:rPr>
            <w:spacing w:val="-4"/>
          </w:rPr>
          <w:t xml:space="preserve"> </w:t>
        </w:r>
        <w:r w:rsidR="006A3F04">
          <w:t>and</w:t>
        </w:r>
        <w:r w:rsidR="006A3F04">
          <w:rPr>
            <w:spacing w:val="-4"/>
          </w:rPr>
          <w:t xml:space="preserve"> </w:t>
        </w:r>
        <w:r w:rsidR="006A3F04">
          <w:t>Ho,</w:t>
        </w:r>
        <w:r w:rsidR="006A3F04">
          <w:rPr>
            <w:spacing w:val="-4"/>
          </w:rPr>
          <w:t xml:space="preserve"> </w:t>
        </w:r>
      </w:hyperlink>
      <w:hyperlink w:anchor="_bookmark58" w:history="1">
        <w:r w:rsidR="006A3F04">
          <w:t>2013).</w:t>
        </w:r>
        <w:r w:rsidR="006A3F04">
          <w:rPr>
            <w:spacing w:val="11"/>
          </w:rPr>
          <w:t xml:space="preserve"> </w:t>
        </w:r>
      </w:hyperlink>
      <w:r w:rsidR="006A3F04">
        <w:t>This</w:t>
      </w:r>
      <w:r w:rsidR="006A3F04">
        <w:rPr>
          <w:spacing w:val="-4"/>
        </w:rPr>
        <w:t xml:space="preserve"> </w:t>
      </w:r>
      <w:r w:rsidR="006A3F04">
        <w:t>has</w:t>
      </w:r>
      <w:r w:rsidR="006A3F04">
        <w:rPr>
          <w:spacing w:val="-4"/>
        </w:rPr>
        <w:t xml:space="preserve"> </w:t>
      </w:r>
      <w:r w:rsidR="006A3F04">
        <w:t>led</w:t>
      </w:r>
      <w:r w:rsidR="006A3F04">
        <w:rPr>
          <w:spacing w:val="-4"/>
        </w:rPr>
        <w:t xml:space="preserve"> </w:t>
      </w:r>
      <w:r w:rsidR="006A3F04">
        <w:t>to</w:t>
      </w:r>
      <w:r w:rsidR="006A3F04">
        <w:rPr>
          <w:spacing w:val="-4"/>
        </w:rPr>
        <w:t xml:space="preserve"> </w:t>
      </w:r>
      <w:r w:rsidR="006A3F04">
        <w:t>the</w:t>
      </w:r>
      <w:r w:rsidR="006A3F04">
        <w:rPr>
          <w:spacing w:val="-4"/>
        </w:rPr>
        <w:t xml:space="preserve"> </w:t>
      </w:r>
      <w:commentRangeStart w:id="67"/>
      <w:r w:rsidR="006A3F04">
        <w:t>proposal</w:t>
      </w:r>
      <w:commentRangeEnd w:id="67"/>
      <w:r w:rsidR="00E75B0D">
        <w:rPr>
          <w:rStyle w:val="CommentReference"/>
        </w:rPr>
        <w:commentReference w:id="67"/>
      </w:r>
      <w:r w:rsidR="006A3F04">
        <w:rPr>
          <w:spacing w:val="-4"/>
        </w:rPr>
        <w:t xml:space="preserve"> </w:t>
      </w:r>
      <w:r w:rsidR="006A3F04">
        <w:t>that</w:t>
      </w:r>
      <w:r w:rsidR="006A3F04">
        <w:rPr>
          <w:spacing w:val="-4"/>
        </w:rPr>
        <w:t xml:space="preserve"> </w:t>
      </w:r>
      <w:r w:rsidR="006A3F04">
        <w:t>the</w:t>
      </w:r>
      <w:r w:rsidR="006A3F04">
        <w:rPr>
          <w:spacing w:val="-4"/>
        </w:rPr>
        <w:t xml:space="preserve"> </w:t>
      </w:r>
      <w:r w:rsidR="006A3F04">
        <w:t>supermassive</w:t>
      </w:r>
    </w:p>
    <w:p w14:paraId="0D0FCCB6" w14:textId="77777777" w:rsidR="006770BD" w:rsidRDefault="006A3F04">
      <w:pPr>
        <w:pStyle w:val="ListParagraph"/>
        <w:numPr>
          <w:ilvl w:val="0"/>
          <w:numId w:val="7"/>
        </w:numPr>
        <w:tabs>
          <w:tab w:val="left" w:pos="376"/>
        </w:tabs>
        <w:spacing w:line="254" w:lineRule="auto"/>
        <w:ind w:right="220" w:firstLine="0"/>
        <w:jc w:val="both"/>
        <w:rPr>
          <w:sz w:val="18"/>
        </w:rPr>
      </w:pPr>
      <w:bookmarkStart w:id="68" w:name="_bookmark2"/>
      <w:bookmarkEnd w:id="68"/>
      <w:r>
        <w:rPr>
          <w:sz w:val="18"/>
        </w:rPr>
        <w:t>Historically,</w:t>
      </w:r>
      <w:r>
        <w:rPr>
          <w:spacing w:val="-5"/>
          <w:sz w:val="18"/>
        </w:rPr>
        <w:t xml:space="preserve"> </w:t>
      </w:r>
      <w:r>
        <w:rPr>
          <w:sz w:val="18"/>
        </w:rPr>
        <w:t>“quasars”</w:t>
      </w:r>
      <w:r>
        <w:rPr>
          <w:spacing w:val="-5"/>
          <w:sz w:val="18"/>
        </w:rPr>
        <w:t xml:space="preserve"> </w:t>
      </w:r>
      <w:r>
        <w:rPr>
          <w:sz w:val="18"/>
        </w:rPr>
        <w:t>and</w:t>
      </w:r>
      <w:r>
        <w:rPr>
          <w:spacing w:val="-5"/>
          <w:sz w:val="18"/>
        </w:rPr>
        <w:t xml:space="preserve"> </w:t>
      </w:r>
      <w:r>
        <w:rPr>
          <w:spacing w:val="-4"/>
          <w:sz w:val="18"/>
        </w:rPr>
        <w:t>“Active</w:t>
      </w:r>
      <w:r>
        <w:rPr>
          <w:spacing w:val="-5"/>
          <w:sz w:val="18"/>
        </w:rPr>
        <w:t xml:space="preserve"> </w:t>
      </w:r>
      <w:r>
        <w:rPr>
          <w:sz w:val="18"/>
        </w:rPr>
        <w:t>Galactic</w:t>
      </w:r>
      <w:r>
        <w:rPr>
          <w:spacing w:val="-5"/>
          <w:sz w:val="18"/>
        </w:rPr>
        <w:t xml:space="preserve"> </w:t>
      </w:r>
      <w:r>
        <w:rPr>
          <w:sz w:val="18"/>
        </w:rPr>
        <w:t>Nuclei</w:t>
      </w:r>
      <w:r>
        <w:rPr>
          <w:spacing w:val="-5"/>
          <w:sz w:val="18"/>
        </w:rPr>
        <w:t xml:space="preserve"> </w:t>
      </w:r>
      <w:r>
        <w:rPr>
          <w:sz w:val="18"/>
        </w:rPr>
        <w:t>(AGN)”</w:t>
      </w:r>
      <w:r>
        <w:rPr>
          <w:spacing w:val="-5"/>
          <w:sz w:val="18"/>
        </w:rPr>
        <w:t xml:space="preserve"> </w:t>
      </w:r>
      <w:r>
        <w:rPr>
          <w:sz w:val="18"/>
        </w:rPr>
        <w:t>have</w:t>
      </w:r>
      <w:r>
        <w:rPr>
          <w:spacing w:val="-5"/>
          <w:sz w:val="18"/>
        </w:rPr>
        <w:t xml:space="preserve"> </w:t>
      </w:r>
      <w:r>
        <w:rPr>
          <w:sz w:val="18"/>
        </w:rPr>
        <w:t>described</w:t>
      </w:r>
      <w:r>
        <w:rPr>
          <w:spacing w:val="-5"/>
          <w:sz w:val="18"/>
        </w:rPr>
        <w:t xml:space="preserve"> </w:t>
      </w:r>
      <w:r>
        <w:rPr>
          <w:sz w:val="18"/>
        </w:rPr>
        <w:t>different</w:t>
      </w:r>
      <w:r>
        <w:rPr>
          <w:spacing w:val="-5"/>
          <w:sz w:val="18"/>
        </w:rPr>
        <w:t xml:space="preserve"> </w:t>
      </w:r>
      <w:r>
        <w:rPr>
          <w:sz w:val="18"/>
        </w:rPr>
        <w:t>luminosity/classes</w:t>
      </w:r>
      <w:r>
        <w:rPr>
          <w:spacing w:val="-5"/>
          <w:sz w:val="18"/>
        </w:rPr>
        <w:t xml:space="preserve"> </w:t>
      </w:r>
      <w:r>
        <w:rPr>
          <w:sz w:val="18"/>
        </w:rPr>
        <w:t>of</w:t>
      </w:r>
      <w:r>
        <w:rPr>
          <w:spacing w:val="-5"/>
          <w:sz w:val="18"/>
        </w:rPr>
        <w:t xml:space="preserve"> </w:t>
      </w:r>
      <w:r>
        <w:rPr>
          <w:sz w:val="18"/>
        </w:rPr>
        <w:t>objects,</w:t>
      </w:r>
      <w:r>
        <w:rPr>
          <w:spacing w:val="-5"/>
          <w:sz w:val="18"/>
        </w:rPr>
        <w:t xml:space="preserve"> </w:t>
      </w:r>
      <w:r>
        <w:rPr>
          <w:sz w:val="18"/>
        </w:rPr>
        <w:t>but</w:t>
      </w:r>
      <w:r>
        <w:rPr>
          <w:spacing w:val="-5"/>
          <w:sz w:val="18"/>
        </w:rPr>
        <w:t xml:space="preserve"> </w:t>
      </w:r>
      <w:r>
        <w:rPr>
          <w:sz w:val="18"/>
        </w:rPr>
        <w:t>here</w:t>
      </w:r>
      <w:r>
        <w:rPr>
          <w:spacing w:val="-5"/>
          <w:sz w:val="18"/>
        </w:rPr>
        <w:t xml:space="preserve"> </w:t>
      </w:r>
      <w:r>
        <w:rPr>
          <w:sz w:val="18"/>
        </w:rPr>
        <w:t>we</w:t>
      </w:r>
      <w:r>
        <w:rPr>
          <w:spacing w:val="-5"/>
          <w:sz w:val="18"/>
        </w:rPr>
        <w:t xml:space="preserve"> </w:t>
      </w:r>
      <w:r>
        <w:rPr>
          <w:sz w:val="18"/>
        </w:rPr>
        <w:t xml:space="preserve">use these terms interchangeably (with a preference for quasar) in recognition of the fact that they both describe accreting supermassive black holes (e.g. </w:t>
      </w:r>
      <w:hyperlink w:anchor="_bookmark46" w:history="1">
        <w:r>
          <w:rPr>
            <w:sz w:val="18"/>
          </w:rPr>
          <w:t>Haardt et al.,</w:t>
        </w:r>
        <w:r>
          <w:rPr>
            <w:spacing w:val="-7"/>
            <w:sz w:val="18"/>
          </w:rPr>
          <w:t xml:space="preserve"> </w:t>
        </w:r>
      </w:hyperlink>
      <w:hyperlink w:anchor="_bookmark46" w:history="1">
        <w:r>
          <w:rPr>
            <w:sz w:val="18"/>
          </w:rPr>
          <w:t>2016).</w:t>
        </w:r>
      </w:hyperlink>
    </w:p>
    <w:p w14:paraId="322D09E8" w14:textId="77777777" w:rsidR="006770BD" w:rsidRPr="006F01A7" w:rsidRDefault="006770BD">
      <w:pPr>
        <w:spacing w:line="254" w:lineRule="auto"/>
        <w:jc w:val="both"/>
        <w:rPr>
          <w:sz w:val="18"/>
          <w:lang w:val="el-GR"/>
          <w:rPrChange w:id="69" w:author="Eirini" w:date="2018-02-13T12:31:00Z">
            <w:rPr>
              <w:sz w:val="18"/>
            </w:rPr>
          </w:rPrChange>
        </w:rPr>
        <w:sectPr w:rsidR="006770BD" w:rsidRPr="006F01A7">
          <w:headerReference w:type="default" r:id="rId9"/>
          <w:footerReference w:type="default" r:id="rId10"/>
          <w:type w:val="continuous"/>
          <w:pgSz w:w="11910" w:h="16840"/>
          <w:pgMar w:top="1000" w:right="940" w:bottom="1580" w:left="1000" w:header="413" w:footer="1393" w:gutter="0"/>
          <w:pgNumType w:start="1"/>
          <w:cols w:space="720"/>
        </w:sectPr>
      </w:pPr>
    </w:p>
    <w:p w14:paraId="04E1CE12" w14:textId="77777777" w:rsidR="006770BD" w:rsidRDefault="006A3F04">
      <w:pPr>
        <w:pStyle w:val="BodyText"/>
        <w:spacing w:before="192" w:line="256" w:lineRule="auto"/>
        <w:ind w:left="162" w:right="220"/>
      </w:pPr>
      <w:r>
        <w:lastRenderedPageBreak/>
        <w:t>black hole, when accreting, has an influence on its host galaxy by the means of some regulatory “feedback” mechanism(s)</w:t>
      </w:r>
      <w:r>
        <w:rPr>
          <w:spacing w:val="-17"/>
        </w:rPr>
        <w:t xml:space="preserve"> </w:t>
      </w:r>
      <w:r>
        <w:t>(e.g.,</w:t>
      </w:r>
      <w:r>
        <w:rPr>
          <w:spacing w:val="22"/>
        </w:rPr>
        <w:t xml:space="preserve"> </w:t>
      </w:r>
      <w:hyperlink w:anchor="_bookmark91" w:history="1">
        <w:r>
          <w:t>Sijacki</w:t>
        </w:r>
        <w:r>
          <w:rPr>
            <w:spacing w:val="-17"/>
          </w:rPr>
          <w:t xml:space="preserve"> </w:t>
        </w:r>
        <w:r>
          <w:t>et</w:t>
        </w:r>
        <w:r>
          <w:rPr>
            <w:spacing w:val="-17"/>
          </w:rPr>
          <w:t xml:space="preserve"> </w:t>
        </w:r>
        <w:r>
          <w:t>al.,</w:t>
        </w:r>
        <w:r>
          <w:rPr>
            <w:spacing w:val="-17"/>
          </w:rPr>
          <w:t xml:space="preserve"> </w:t>
        </w:r>
      </w:hyperlink>
      <w:hyperlink w:anchor="_bookmark91" w:history="1">
        <w:r>
          <w:t>2007;</w:t>
        </w:r>
        <w:r>
          <w:rPr>
            <w:spacing w:val="-17"/>
          </w:rPr>
          <w:t xml:space="preserve"> </w:t>
        </w:r>
      </w:hyperlink>
      <w:hyperlink w:anchor="_bookmark51" w:history="1">
        <w:r>
          <w:t>Hopkins</w:t>
        </w:r>
        <w:r>
          <w:rPr>
            <w:spacing w:val="-18"/>
          </w:rPr>
          <w:t xml:space="preserve"> </w:t>
        </w:r>
        <w:r>
          <w:t>et</w:t>
        </w:r>
        <w:r>
          <w:rPr>
            <w:spacing w:val="-17"/>
          </w:rPr>
          <w:t xml:space="preserve"> </w:t>
        </w:r>
        <w:r>
          <w:t>al.,</w:t>
        </w:r>
        <w:r>
          <w:rPr>
            <w:spacing w:val="-17"/>
          </w:rPr>
          <w:t xml:space="preserve"> </w:t>
        </w:r>
      </w:hyperlink>
      <w:hyperlink w:anchor="_bookmark51" w:history="1">
        <w:r>
          <w:t>2008;</w:t>
        </w:r>
        <w:r>
          <w:rPr>
            <w:spacing w:val="-17"/>
          </w:rPr>
          <w:t xml:space="preserve"> </w:t>
        </w:r>
      </w:hyperlink>
      <w:hyperlink w:anchor="_bookmark24" w:history="1">
        <w:r>
          <w:t>Alexander</w:t>
        </w:r>
        <w:r>
          <w:rPr>
            <w:spacing w:val="-17"/>
          </w:rPr>
          <w:t xml:space="preserve"> </w:t>
        </w:r>
        <w:r>
          <w:t>and</w:t>
        </w:r>
        <w:r>
          <w:rPr>
            <w:spacing w:val="-17"/>
          </w:rPr>
          <w:t xml:space="preserve"> </w:t>
        </w:r>
        <w:r>
          <w:t>Hickox,</w:t>
        </w:r>
        <w:r>
          <w:rPr>
            <w:spacing w:val="-17"/>
          </w:rPr>
          <w:t xml:space="preserve"> </w:t>
        </w:r>
      </w:hyperlink>
      <w:hyperlink w:anchor="_bookmark24" w:history="1">
        <w:r>
          <w:t>2012;</w:t>
        </w:r>
        <w:r>
          <w:rPr>
            <w:spacing w:val="-17"/>
          </w:rPr>
          <w:t xml:space="preserve"> </w:t>
        </w:r>
      </w:hyperlink>
      <w:hyperlink w:anchor="_bookmark42" w:history="1">
        <w:r>
          <w:t>Fabian,</w:t>
        </w:r>
        <w:r>
          <w:rPr>
            <w:spacing w:val="-17"/>
          </w:rPr>
          <w:t xml:space="preserve"> </w:t>
        </w:r>
      </w:hyperlink>
      <w:hyperlink w:anchor="_bookmark42" w:history="1">
        <w:r>
          <w:t>2012;</w:t>
        </w:r>
        <w:r>
          <w:rPr>
            <w:spacing w:val="-18"/>
          </w:rPr>
          <w:t xml:space="preserve"> </w:t>
        </w:r>
      </w:hyperlink>
      <w:hyperlink w:anchor="_bookmark56" w:history="1">
        <w:r>
          <w:t>King</w:t>
        </w:r>
      </w:hyperlink>
      <w:r>
        <w:t xml:space="preserve"> </w:t>
      </w:r>
      <w:hyperlink w:anchor="_bookmark56" w:history="1">
        <w:r>
          <w:t xml:space="preserve">and Pounds, </w:t>
        </w:r>
      </w:hyperlink>
      <w:hyperlink w:anchor="_bookmark56" w:history="1">
        <w:r>
          <w:t>2015).</w:t>
        </w:r>
      </w:hyperlink>
      <w:r>
        <w:t xml:space="preserve"> </w:t>
      </w:r>
      <w:r>
        <w:rPr>
          <w:spacing w:val="-4"/>
        </w:rPr>
        <w:t xml:space="preserve">However, </w:t>
      </w:r>
      <w:r>
        <w:t xml:space="preserve">the details of the physical processes </w:t>
      </w:r>
      <w:r>
        <w:rPr>
          <w:spacing w:val="-3"/>
        </w:rPr>
        <w:t xml:space="preserve">involved </w:t>
      </w:r>
      <w:r>
        <w:t xml:space="preserve">in this </w:t>
      </w:r>
      <w:r>
        <w:rPr>
          <w:spacing w:val="-3"/>
        </w:rPr>
        <w:t xml:space="preserve">‘AGN/quasar </w:t>
      </w:r>
      <w:r>
        <w:t xml:space="preserve">feedback’ are still disputed and, moreover, direct observational evidence for quasar feedback in the early universe is conspicuous by its absence (e.g., </w:t>
      </w:r>
      <w:hyperlink w:anchor="_bookmark48" w:history="1">
        <w:r>
          <w:t xml:space="preserve">Heckman and Best, </w:t>
        </w:r>
      </w:hyperlink>
      <w:hyperlink w:anchor="_bookmark48" w:history="1">
        <w:r>
          <w:t xml:space="preserve">2014; </w:t>
        </w:r>
      </w:hyperlink>
      <w:hyperlink w:anchor="_bookmark72" w:history="1">
        <w:r>
          <w:t xml:space="preserve">Naab and Ostriker, </w:t>
        </w:r>
      </w:hyperlink>
      <w:hyperlink w:anchor="_bookmark72" w:history="1">
        <w:r>
          <w:t xml:space="preserve">2017). </w:t>
        </w:r>
      </w:hyperlink>
      <w:r>
        <w:t>Hence, a major source of</w:t>
      </w:r>
      <w:r>
        <w:rPr>
          <w:spacing w:val="-14"/>
        </w:rPr>
        <w:t xml:space="preserve"> </w:t>
      </w:r>
      <w:r>
        <w:t>uncertainty</w:t>
      </w:r>
      <w:r>
        <w:rPr>
          <w:spacing w:val="-14"/>
        </w:rPr>
        <w:t xml:space="preserve"> </w:t>
      </w:r>
      <w:r>
        <w:t>in</w:t>
      </w:r>
      <w:r>
        <w:rPr>
          <w:spacing w:val="-14"/>
        </w:rPr>
        <w:t xml:space="preserve"> </w:t>
      </w:r>
      <w:r>
        <w:t>our</w:t>
      </w:r>
      <w:r>
        <w:rPr>
          <w:spacing w:val="-14"/>
        </w:rPr>
        <w:t xml:space="preserve"> </w:t>
      </w:r>
      <w:r>
        <w:t>current</w:t>
      </w:r>
      <w:r>
        <w:rPr>
          <w:spacing w:val="-14"/>
        </w:rPr>
        <w:t xml:space="preserve"> </w:t>
      </w:r>
      <w:r>
        <w:t>understanding</w:t>
      </w:r>
      <w:r>
        <w:rPr>
          <w:spacing w:val="-14"/>
        </w:rPr>
        <w:t xml:space="preserve"> </w:t>
      </w:r>
      <w:r>
        <w:t>of</w:t>
      </w:r>
      <w:r>
        <w:rPr>
          <w:spacing w:val="-14"/>
        </w:rPr>
        <w:t xml:space="preserve"> </w:t>
      </w:r>
      <w:r>
        <w:t>galaxy</w:t>
      </w:r>
      <w:r>
        <w:rPr>
          <w:spacing w:val="-14"/>
        </w:rPr>
        <w:t xml:space="preserve"> </w:t>
      </w:r>
      <w:r>
        <w:t>evolution</w:t>
      </w:r>
      <w:r>
        <w:rPr>
          <w:spacing w:val="-14"/>
        </w:rPr>
        <w:t xml:space="preserve"> </w:t>
      </w:r>
      <w:r>
        <w:t>is</w:t>
      </w:r>
      <w:r>
        <w:rPr>
          <w:spacing w:val="-14"/>
        </w:rPr>
        <w:t xml:space="preserve"> </w:t>
      </w:r>
      <w:r>
        <w:t>how</w:t>
      </w:r>
      <w:r>
        <w:rPr>
          <w:spacing w:val="-14"/>
        </w:rPr>
        <w:t xml:space="preserve"> </w:t>
      </w:r>
      <w:r>
        <w:t>supermassive</w:t>
      </w:r>
      <w:r>
        <w:rPr>
          <w:spacing w:val="-14"/>
        </w:rPr>
        <w:t xml:space="preserve"> </w:t>
      </w:r>
      <w:r>
        <w:t>black</w:t>
      </w:r>
      <w:r>
        <w:rPr>
          <w:spacing w:val="-14"/>
        </w:rPr>
        <w:t xml:space="preserve"> </w:t>
      </w:r>
      <w:r>
        <w:t>holes</w:t>
      </w:r>
      <w:r>
        <w:rPr>
          <w:spacing w:val="-14"/>
        </w:rPr>
        <w:t xml:space="preserve"> </w:t>
      </w:r>
      <w:r>
        <w:t>influence,</w:t>
      </w:r>
      <w:r>
        <w:rPr>
          <w:spacing w:val="-13"/>
        </w:rPr>
        <w:t xml:space="preserve"> </w:t>
      </w:r>
      <w:r>
        <w:t xml:space="preserve">and potentially regulate, their host galaxies </w:t>
      </w:r>
      <w:r>
        <w:rPr>
          <w:spacing w:val="-3"/>
        </w:rPr>
        <w:t>(</w:t>
      </w:r>
      <w:hyperlink w:anchor="_bookmark93" w:history="1">
        <w:r>
          <w:rPr>
            <w:spacing w:val="-3"/>
          </w:rPr>
          <w:t xml:space="preserve">Vogelsberger </w:t>
        </w:r>
        <w:r>
          <w:t xml:space="preserve">et al., </w:t>
        </w:r>
      </w:hyperlink>
      <w:hyperlink w:anchor="_bookmark93" w:history="1">
        <w:r>
          <w:t xml:space="preserve">2013, </w:t>
        </w:r>
      </w:hyperlink>
      <w:hyperlink w:anchor="_bookmark94" w:history="1">
        <w:r>
          <w:t xml:space="preserve">2014; </w:t>
        </w:r>
      </w:hyperlink>
      <w:hyperlink w:anchor="_bookmark89" w:history="1">
        <w:r>
          <w:t>Schaye et al</w:t>
        </w:r>
      </w:hyperlink>
      <w:r>
        <w:t xml:space="preserve">., </w:t>
      </w:r>
      <w:hyperlink w:anchor="_bookmark89" w:history="1">
        <w:r>
          <w:t xml:space="preserve">2015; </w:t>
        </w:r>
      </w:hyperlink>
      <w:hyperlink w:anchor="_bookmark25" w:history="1">
        <w:r>
          <w:t>Anglés-Alcázar</w:t>
        </w:r>
      </w:hyperlink>
      <w:r>
        <w:t xml:space="preserve"> </w:t>
      </w:r>
      <w:hyperlink w:anchor="_bookmark25" w:history="1">
        <w:r>
          <w:t xml:space="preserve">et al., </w:t>
        </w:r>
      </w:hyperlink>
      <w:hyperlink w:anchor="_bookmark25" w:history="1">
        <w:r>
          <w:t>2013,</w:t>
        </w:r>
        <w:r>
          <w:rPr>
            <w:spacing w:val="-4"/>
          </w:rPr>
          <w:t xml:space="preserve"> </w:t>
        </w:r>
      </w:hyperlink>
      <w:hyperlink w:anchor="_bookmark27" w:history="1">
        <w:r>
          <w:t>2017).</w:t>
        </w:r>
      </w:hyperlink>
    </w:p>
    <w:p w14:paraId="65AB3246" w14:textId="77777777" w:rsidR="006770BD" w:rsidRDefault="006A3F04">
      <w:pPr>
        <w:pStyle w:val="BodyText"/>
        <w:spacing w:before="113" w:line="256" w:lineRule="auto"/>
        <w:ind w:left="162" w:right="220"/>
      </w:pPr>
      <w:commentRangeStart w:id="70"/>
      <w:r>
        <w:t xml:space="preserve">What is the main quasar </w:t>
      </w:r>
      <w:commentRangeEnd w:id="70"/>
      <w:r w:rsidR="00E75B0D">
        <w:rPr>
          <w:rStyle w:val="CommentReference"/>
        </w:rPr>
        <w:commentReference w:id="70"/>
      </w:r>
      <w:r>
        <w:t>triggering mechanism at the height of quasar activity? What direct observational evidence in individual objects links quasar activity to star formation? Can we observe “quasar feedback” in action,</w:t>
      </w:r>
      <w:r>
        <w:rPr>
          <w:spacing w:val="-7"/>
        </w:rPr>
        <w:t xml:space="preserve"> </w:t>
      </w:r>
      <w:r>
        <w:t>in</w:t>
      </w:r>
      <w:r>
        <w:rPr>
          <w:spacing w:val="-7"/>
        </w:rPr>
        <w:t xml:space="preserve"> </w:t>
      </w:r>
      <w:r>
        <w:t>situ,</w:t>
      </w:r>
      <w:r>
        <w:rPr>
          <w:spacing w:val="-7"/>
        </w:rPr>
        <w:t xml:space="preserve"> </w:t>
      </w:r>
      <w:r>
        <w:t>for</w:t>
      </w:r>
      <w:r>
        <w:rPr>
          <w:spacing w:val="-7"/>
        </w:rPr>
        <w:t xml:space="preserve"> </w:t>
      </w:r>
      <w:r>
        <w:t>the</w:t>
      </w:r>
      <w:r>
        <w:rPr>
          <w:spacing w:val="-7"/>
        </w:rPr>
        <w:t xml:space="preserve"> </w:t>
      </w:r>
      <w:r>
        <w:t>most</w:t>
      </w:r>
      <w:r>
        <w:rPr>
          <w:spacing w:val="-7"/>
        </w:rPr>
        <w:t xml:space="preserve"> </w:t>
      </w:r>
      <w:r>
        <w:t>luminous</w:t>
      </w:r>
      <w:r>
        <w:rPr>
          <w:spacing w:val="-7"/>
        </w:rPr>
        <w:t xml:space="preserve"> </w:t>
      </w:r>
      <w:r>
        <w:t>sources?</w:t>
      </w:r>
      <w:r>
        <w:rPr>
          <w:spacing w:val="5"/>
        </w:rPr>
        <w:t xml:space="preserve"> </w:t>
      </w:r>
      <w:r>
        <w:t>Such</w:t>
      </w:r>
      <w:r>
        <w:rPr>
          <w:spacing w:val="-7"/>
        </w:rPr>
        <w:t xml:space="preserve"> </w:t>
      </w:r>
      <w:r>
        <w:t>unknowns</w:t>
      </w:r>
      <w:r>
        <w:rPr>
          <w:spacing w:val="-7"/>
        </w:rPr>
        <w:t xml:space="preserve"> </w:t>
      </w:r>
      <w:r>
        <w:t>about</w:t>
      </w:r>
      <w:r>
        <w:rPr>
          <w:spacing w:val="-7"/>
        </w:rPr>
        <w:t xml:space="preserve"> </w:t>
      </w:r>
      <w:r>
        <w:t>the</w:t>
      </w:r>
      <w:r>
        <w:rPr>
          <w:spacing w:val="-7"/>
        </w:rPr>
        <w:t xml:space="preserve"> </w:t>
      </w:r>
      <w:r>
        <w:t>co-evolution</w:t>
      </w:r>
      <w:r>
        <w:rPr>
          <w:spacing w:val="-7"/>
        </w:rPr>
        <w:t xml:space="preserve"> </w:t>
      </w:r>
      <w:r>
        <w:t>of</w:t>
      </w:r>
      <w:r>
        <w:rPr>
          <w:spacing w:val="-7"/>
        </w:rPr>
        <w:t xml:space="preserve"> </w:t>
      </w:r>
      <w:r>
        <w:t>black</w:t>
      </w:r>
      <w:r>
        <w:rPr>
          <w:spacing w:val="-7"/>
        </w:rPr>
        <w:t xml:space="preserve"> </w:t>
      </w:r>
      <w:r>
        <w:t>holes</w:t>
      </w:r>
      <w:r>
        <w:rPr>
          <w:spacing w:val="-7"/>
        </w:rPr>
        <w:t xml:space="preserve"> </w:t>
      </w:r>
      <w:r>
        <w:t>and</w:t>
      </w:r>
      <w:r>
        <w:rPr>
          <w:spacing w:val="-7"/>
        </w:rPr>
        <w:t xml:space="preserve"> </w:t>
      </w:r>
      <w:r>
        <w:t>their host</w:t>
      </w:r>
      <w:r>
        <w:rPr>
          <w:spacing w:val="-5"/>
        </w:rPr>
        <w:t xml:space="preserve"> </w:t>
      </w:r>
      <w:r>
        <w:t>galaxies</w:t>
      </w:r>
      <w:r>
        <w:rPr>
          <w:spacing w:val="-5"/>
        </w:rPr>
        <w:t xml:space="preserve"> </w:t>
      </w:r>
      <w:r>
        <w:t>remain</w:t>
      </w:r>
      <w:r>
        <w:rPr>
          <w:spacing w:val="-5"/>
        </w:rPr>
        <w:t xml:space="preserve"> </w:t>
      </w:r>
      <w:r>
        <w:t>among</w:t>
      </w:r>
      <w:r>
        <w:rPr>
          <w:spacing w:val="-5"/>
        </w:rPr>
        <w:t xml:space="preserve"> </w:t>
      </w:r>
      <w:r>
        <w:t>the</w:t>
      </w:r>
      <w:r>
        <w:rPr>
          <w:spacing w:val="-5"/>
        </w:rPr>
        <w:t xml:space="preserve"> </w:t>
      </w:r>
      <w:r>
        <w:t>most</w:t>
      </w:r>
      <w:r>
        <w:rPr>
          <w:spacing w:val="-5"/>
        </w:rPr>
        <w:t xml:space="preserve"> </w:t>
      </w:r>
      <w:r>
        <w:t>fundamental</w:t>
      </w:r>
      <w:r>
        <w:rPr>
          <w:spacing w:val="-5"/>
        </w:rPr>
        <w:t xml:space="preserve"> </w:t>
      </w:r>
      <w:r>
        <w:t>unanswered</w:t>
      </w:r>
      <w:r>
        <w:rPr>
          <w:spacing w:val="-5"/>
        </w:rPr>
        <w:t xml:space="preserve"> </w:t>
      </w:r>
      <w:r>
        <w:t>questions</w:t>
      </w:r>
      <w:r>
        <w:rPr>
          <w:spacing w:val="-5"/>
        </w:rPr>
        <w:t xml:space="preserve"> </w:t>
      </w:r>
      <w:r>
        <w:t>in</w:t>
      </w:r>
      <w:r>
        <w:rPr>
          <w:spacing w:val="-5"/>
        </w:rPr>
        <w:t xml:space="preserve"> </w:t>
      </w:r>
      <w:r>
        <w:t>extragalactic</w:t>
      </w:r>
      <w:r>
        <w:rPr>
          <w:spacing w:val="-5"/>
        </w:rPr>
        <w:t xml:space="preserve"> </w:t>
      </w:r>
      <w:r>
        <w:t>astronomy.</w:t>
      </w:r>
    </w:p>
    <w:p w14:paraId="73B487EF" w14:textId="77777777" w:rsidR="006770BD" w:rsidRDefault="006A3F04">
      <w:pPr>
        <w:pStyle w:val="BodyText"/>
        <w:spacing w:before="113" w:line="256" w:lineRule="auto"/>
        <w:ind w:left="162" w:right="220"/>
      </w:pPr>
      <w:r>
        <w:t xml:space="preserve">Furthermore, the details of the physical processes involved in the quasar activity including how the SMBH directly couples and affects its most local environment, i.e., the accretion disk, broad line region and dusty torus, are still unknown at this point (e.g., </w:t>
      </w:r>
      <w:hyperlink w:anchor="_bookmark73" w:history="1">
        <w:r>
          <w:t xml:space="preserve">Netzer, </w:t>
        </w:r>
      </w:hyperlink>
      <w:hyperlink w:anchor="_bookmark73" w:history="1">
        <w:r>
          <w:t xml:space="preserve">2015; </w:t>
        </w:r>
      </w:hyperlink>
      <w:hyperlink w:anchor="_bookmark74" w:history="1">
        <w:r>
          <w:t xml:space="preserve">Padovani et al., </w:t>
        </w:r>
      </w:hyperlink>
      <w:hyperlink w:anchor="_bookmark74" w:history="1">
        <w:r>
          <w:t>2017).</w:t>
        </w:r>
      </w:hyperlink>
    </w:p>
    <w:p w14:paraId="6FCFDA3A" w14:textId="77777777" w:rsidR="006770BD" w:rsidRDefault="006A3F04">
      <w:pPr>
        <w:pStyle w:val="BodyText"/>
        <w:spacing w:before="112" w:line="254" w:lineRule="auto"/>
        <w:ind w:left="162" w:right="220"/>
      </w:pPr>
      <w:r>
        <w:t>Although it has long been established that quasars are powered by accretion discs surrounding supermassive black</w:t>
      </w:r>
      <w:r>
        <w:rPr>
          <w:spacing w:val="-13"/>
        </w:rPr>
        <w:t xml:space="preserve"> </w:t>
      </w:r>
      <w:r>
        <w:t>holes,</w:t>
      </w:r>
      <w:r>
        <w:rPr>
          <w:spacing w:val="-12"/>
        </w:rPr>
        <w:t xml:space="preserve"> </w:t>
      </w:r>
      <w:r>
        <w:t>there</w:t>
      </w:r>
      <w:r>
        <w:rPr>
          <w:spacing w:val="-13"/>
        </w:rPr>
        <w:t xml:space="preserve"> </w:t>
      </w:r>
      <w:r>
        <w:rPr>
          <w:spacing w:val="-3"/>
        </w:rPr>
        <w:t>have</w:t>
      </w:r>
      <w:r>
        <w:rPr>
          <w:spacing w:val="-13"/>
        </w:rPr>
        <w:t xml:space="preserve"> </w:t>
      </w:r>
      <w:r>
        <w:t>also</w:t>
      </w:r>
      <w:r>
        <w:rPr>
          <w:spacing w:val="-13"/>
        </w:rPr>
        <w:t xml:space="preserve"> </w:t>
      </w:r>
      <w:r>
        <w:t>been</w:t>
      </w:r>
      <w:r>
        <w:rPr>
          <w:spacing w:val="-13"/>
        </w:rPr>
        <w:t xml:space="preserve"> </w:t>
      </w:r>
      <w:r>
        <w:t>long-standing</w:t>
      </w:r>
      <w:r>
        <w:rPr>
          <w:spacing w:val="-13"/>
        </w:rPr>
        <w:t xml:space="preserve"> </w:t>
      </w:r>
      <w:r>
        <w:t>issues.</w:t>
      </w:r>
      <w:r>
        <w:rPr>
          <w:spacing w:val="1"/>
        </w:rPr>
        <w:t xml:space="preserve"> </w:t>
      </w:r>
      <w:r>
        <w:t>For</w:t>
      </w:r>
      <w:r>
        <w:rPr>
          <w:spacing w:val="-13"/>
        </w:rPr>
        <w:t xml:space="preserve"> </w:t>
      </w:r>
      <w:r>
        <w:t>example,</w:t>
      </w:r>
      <w:r>
        <w:rPr>
          <w:spacing w:val="-12"/>
        </w:rPr>
        <w:t xml:space="preserve"> </w:t>
      </w:r>
      <w:r>
        <w:t>the</w:t>
      </w:r>
      <w:r>
        <w:rPr>
          <w:spacing w:val="-12"/>
        </w:rPr>
        <w:t xml:space="preserve"> </w:t>
      </w:r>
      <w:r>
        <w:t>observed</w:t>
      </w:r>
      <w:r>
        <w:rPr>
          <w:spacing w:val="-12"/>
        </w:rPr>
        <w:t xml:space="preserve"> </w:t>
      </w:r>
      <w:r>
        <w:t>spectral</w:t>
      </w:r>
      <w:r>
        <w:rPr>
          <w:spacing w:val="-12"/>
        </w:rPr>
        <w:t xml:space="preserve"> </w:t>
      </w:r>
      <w:r>
        <w:t>energy</w:t>
      </w:r>
      <w:r>
        <w:rPr>
          <w:spacing w:val="-13"/>
        </w:rPr>
        <w:t xml:space="preserve"> </w:t>
      </w:r>
      <w:r>
        <w:t xml:space="preserve">distributions (SEDs) of typical quasars (e.g., </w:t>
      </w:r>
      <w:hyperlink w:anchor="_bookmark57" w:history="1">
        <w:r>
          <w:t xml:space="preserve">Koratkar and Blaes, </w:t>
        </w:r>
      </w:hyperlink>
      <w:hyperlink w:anchor="_bookmark57" w:history="1">
        <w:r>
          <w:t xml:space="preserve">1999; </w:t>
        </w:r>
      </w:hyperlink>
      <w:hyperlink w:anchor="_bookmark92" w:history="1">
        <w:r>
          <w:t xml:space="preserve">Sirko and Goodman, </w:t>
        </w:r>
      </w:hyperlink>
      <w:hyperlink w:anchor="_bookmark92" w:history="1">
        <w:r>
          <w:t xml:space="preserve">2003) </w:t>
        </w:r>
      </w:hyperlink>
      <w:r>
        <w:t xml:space="preserve">differ markedly from classical predictions </w:t>
      </w:r>
      <w:hyperlink w:anchor="_bookmark90" w:history="1">
        <w:r>
          <w:t xml:space="preserve">(Shakura and Sunyaev, </w:t>
        </w:r>
      </w:hyperlink>
      <w:hyperlink w:anchor="_bookmark90" w:history="1">
        <w:r>
          <w:t xml:space="preserve">1973; </w:t>
        </w:r>
      </w:hyperlink>
      <w:hyperlink w:anchor="_bookmark77" w:history="1">
        <w:r>
          <w:t xml:space="preserve">Pringle, </w:t>
        </w:r>
      </w:hyperlink>
      <w:hyperlink w:anchor="_bookmark77" w:history="1">
        <w:r>
          <w:t xml:space="preserve">1981) </w:t>
        </w:r>
      </w:hyperlink>
      <w:r>
        <w:t xml:space="preserve">with a typical observed quasar SED flat in </w:t>
      </w:r>
      <w:r>
        <w:rPr>
          <w:rFonts w:ascii="Century Gothic" w:hAnsi="Century Gothic"/>
          <w:i/>
        </w:rPr>
        <w:t xml:space="preserve">λ </w:t>
      </w:r>
      <w:r>
        <w:rPr>
          <w:i/>
          <w:spacing w:val="-11"/>
        </w:rPr>
        <w:t>F</w:t>
      </w:r>
      <w:r>
        <w:rPr>
          <w:rFonts w:ascii="Century Gothic" w:hAnsi="Century Gothic"/>
          <w:i/>
          <w:spacing w:val="-11"/>
          <w:vertAlign w:val="subscript"/>
        </w:rPr>
        <w:t>λ</w:t>
      </w:r>
      <w:r>
        <w:rPr>
          <w:rFonts w:ascii="Century Gothic" w:hAnsi="Century Gothic"/>
          <w:i/>
          <w:spacing w:val="-11"/>
        </w:rPr>
        <w:t xml:space="preserve"> </w:t>
      </w:r>
      <w:r>
        <w:t xml:space="preserve">over several decades in wavelength </w:t>
      </w:r>
      <w:hyperlink w:anchor="_bookmark40" w:history="1">
        <w:r>
          <w:t xml:space="preserve">(Elvis et al., </w:t>
        </w:r>
      </w:hyperlink>
      <w:hyperlink w:anchor="_bookmark40" w:history="1">
        <w:r>
          <w:t xml:space="preserve">1994; </w:t>
        </w:r>
      </w:hyperlink>
      <w:hyperlink w:anchor="_bookmark78" w:history="1">
        <w:r>
          <w:t xml:space="preserve">Richards et al., </w:t>
        </w:r>
      </w:hyperlink>
      <w:hyperlink w:anchor="_bookmark78" w:history="1">
        <w:r>
          <w:t>2006).</w:t>
        </w:r>
      </w:hyperlink>
      <w:r>
        <w:t xml:space="preserve"> Also, real accretion disks seem to be cooler (e.g., </w:t>
      </w:r>
      <w:hyperlink w:anchor="_bookmark60" w:history="1">
        <w:r>
          <w:t xml:space="preserve">Lawrence, </w:t>
        </w:r>
      </w:hyperlink>
      <w:hyperlink w:anchor="_bookmark60" w:history="1">
        <w:r>
          <w:t xml:space="preserve">2012) </w:t>
        </w:r>
      </w:hyperlink>
      <w:r>
        <w:t xml:space="preserve">and larger (e.g., </w:t>
      </w:r>
      <w:hyperlink w:anchor="_bookmark76" w:history="1">
        <w:r>
          <w:t xml:space="preserve">Pooley et al., </w:t>
        </w:r>
      </w:hyperlink>
      <w:hyperlink w:anchor="_bookmark76" w:history="1">
        <w:r>
          <w:t xml:space="preserve">2007; </w:t>
        </w:r>
      </w:hyperlink>
      <w:hyperlink w:anchor="_bookmark69" w:history="1">
        <w:r>
          <w:t xml:space="preserve">Morgan et al., </w:t>
        </w:r>
      </w:hyperlink>
      <w:hyperlink w:anchor="_bookmark69" w:history="1">
        <w:r>
          <w:t xml:space="preserve">2010, </w:t>
        </w:r>
      </w:hyperlink>
      <w:hyperlink w:anchor="_bookmark70" w:history="1">
        <w:r>
          <w:t>2012;</w:t>
        </w:r>
      </w:hyperlink>
      <w:r>
        <w:t xml:space="preserve"> </w:t>
      </w:r>
      <w:hyperlink w:anchor="_bookmark71" w:history="1">
        <w:r>
          <w:t xml:space="preserve">Mosquera and Kochanek, </w:t>
        </w:r>
      </w:hyperlink>
      <w:hyperlink w:anchor="_bookmark71" w:history="1">
        <w:r>
          <w:t xml:space="preserve">2011) </w:t>
        </w:r>
      </w:hyperlink>
      <w:r>
        <w:t>than the standard accretion disk model</w:t>
      </w:r>
      <w:r>
        <w:rPr>
          <w:spacing w:val="-22"/>
        </w:rPr>
        <w:t xml:space="preserve"> </w:t>
      </w:r>
      <w:r>
        <w:t>predictions.</w:t>
      </w:r>
    </w:p>
    <w:p w14:paraId="13F3CD66" w14:textId="77777777" w:rsidR="006770BD" w:rsidRDefault="006A3F04">
      <w:pPr>
        <w:pStyle w:val="BodyText"/>
        <w:spacing w:before="113" w:line="256" w:lineRule="auto"/>
        <w:ind w:left="162" w:right="220"/>
      </w:pPr>
      <w:r>
        <w:rPr>
          <w:spacing w:val="-4"/>
        </w:rPr>
        <w:t>However,</w:t>
      </w:r>
      <w:r>
        <w:rPr>
          <w:spacing w:val="-7"/>
        </w:rPr>
        <w:t xml:space="preserve"> </w:t>
      </w:r>
      <w:r>
        <w:rPr>
          <w:spacing w:val="-3"/>
        </w:rPr>
        <w:t>even</w:t>
      </w:r>
      <w:r>
        <w:rPr>
          <w:spacing w:val="-7"/>
        </w:rPr>
        <w:t xml:space="preserve"> </w:t>
      </w:r>
      <w:r>
        <w:t>more</w:t>
      </w:r>
      <w:r>
        <w:rPr>
          <w:spacing w:val="-7"/>
        </w:rPr>
        <w:t xml:space="preserve"> </w:t>
      </w:r>
      <w:r>
        <w:t>troubling</w:t>
      </w:r>
      <w:r>
        <w:rPr>
          <w:spacing w:val="-7"/>
        </w:rPr>
        <w:t xml:space="preserve"> </w:t>
      </w:r>
      <w:r>
        <w:t>are</w:t>
      </w:r>
      <w:r>
        <w:rPr>
          <w:spacing w:val="-7"/>
        </w:rPr>
        <w:t xml:space="preserve"> </w:t>
      </w:r>
      <w:r>
        <w:t>new</w:t>
      </w:r>
      <w:r>
        <w:rPr>
          <w:spacing w:val="-7"/>
        </w:rPr>
        <w:t xml:space="preserve"> </w:t>
      </w:r>
      <w:r>
        <w:t>observations</w:t>
      </w:r>
      <w:r>
        <w:rPr>
          <w:spacing w:val="-7"/>
        </w:rPr>
        <w:t xml:space="preserve"> </w:t>
      </w:r>
      <w:r>
        <w:t>of</w:t>
      </w:r>
      <w:r>
        <w:rPr>
          <w:spacing w:val="-7"/>
        </w:rPr>
        <w:t xml:space="preserve"> </w:t>
      </w:r>
      <w:r>
        <w:rPr>
          <w:i/>
        </w:rPr>
        <w:t>extreme</w:t>
      </w:r>
      <w:r>
        <w:rPr>
          <w:i/>
          <w:spacing w:val="-7"/>
        </w:rPr>
        <w:t xml:space="preserve"> </w:t>
      </w:r>
      <w:r>
        <w:rPr>
          <w:i/>
        </w:rPr>
        <w:t>variability</w:t>
      </w:r>
      <w:r>
        <w:rPr>
          <w:i/>
          <w:spacing w:val="-7"/>
        </w:rPr>
        <w:t xml:space="preserve"> </w:t>
      </w:r>
      <w:r>
        <w:t>in</w:t>
      </w:r>
      <w:r>
        <w:rPr>
          <w:spacing w:val="-7"/>
        </w:rPr>
        <w:t xml:space="preserve"> </w:t>
      </w:r>
      <w:r>
        <w:t>some</w:t>
      </w:r>
      <w:r>
        <w:rPr>
          <w:spacing w:val="-7"/>
        </w:rPr>
        <w:t xml:space="preserve"> </w:t>
      </w:r>
      <w:r>
        <w:t>objects</w:t>
      </w:r>
      <w:r>
        <w:rPr>
          <w:spacing w:val="-7"/>
        </w:rPr>
        <w:t xml:space="preserve"> </w:t>
      </w:r>
      <w:r>
        <w:t>(see</w:t>
      </w:r>
      <w:r>
        <w:rPr>
          <w:spacing w:val="-7"/>
        </w:rPr>
        <w:t xml:space="preserve"> </w:t>
      </w:r>
      <w:r>
        <w:t>next</w:t>
      </w:r>
      <w:r>
        <w:rPr>
          <w:spacing w:val="-7"/>
        </w:rPr>
        <w:t xml:space="preserve"> </w:t>
      </w:r>
      <w:r>
        <w:t>section)</w:t>
      </w:r>
      <w:r>
        <w:rPr>
          <w:spacing w:val="-7"/>
        </w:rPr>
        <w:t xml:space="preserve"> </w:t>
      </w:r>
      <w:r>
        <w:t>- factors</w:t>
      </w:r>
      <w:r>
        <w:rPr>
          <w:spacing w:val="-3"/>
        </w:rPr>
        <w:t xml:space="preserve"> </w:t>
      </w:r>
      <w:r>
        <w:t>of</w:t>
      </w:r>
      <w:r>
        <w:rPr>
          <w:spacing w:val="-3"/>
        </w:rPr>
        <w:t xml:space="preserve"> </w:t>
      </w:r>
      <w:r>
        <w:t>several</w:t>
      </w:r>
      <w:r>
        <w:rPr>
          <w:spacing w:val="-3"/>
        </w:rPr>
        <w:t xml:space="preserve"> </w:t>
      </w:r>
      <w:r>
        <w:t>over</w:t>
      </w:r>
      <w:r>
        <w:rPr>
          <w:spacing w:val="-3"/>
        </w:rPr>
        <w:t xml:space="preserve"> </w:t>
      </w:r>
      <w:r>
        <w:t>a</w:t>
      </w:r>
      <w:r>
        <w:rPr>
          <w:spacing w:val="-3"/>
        </w:rPr>
        <w:t xml:space="preserve"> </w:t>
      </w:r>
      <w:r>
        <w:t>decade</w:t>
      </w:r>
      <w:r>
        <w:rPr>
          <w:spacing w:val="-3"/>
        </w:rPr>
        <w:t xml:space="preserve"> </w:t>
      </w:r>
      <w:r>
        <w:t>or</w:t>
      </w:r>
      <w:r>
        <w:rPr>
          <w:spacing w:val="-3"/>
        </w:rPr>
        <w:t xml:space="preserve"> </w:t>
      </w:r>
      <w:r>
        <w:t>so,</w:t>
      </w:r>
      <w:r>
        <w:rPr>
          <w:spacing w:val="-2"/>
        </w:rPr>
        <w:t xml:space="preserve"> </w:t>
      </w:r>
      <w:r>
        <w:t>including,</w:t>
      </w:r>
      <w:r>
        <w:rPr>
          <w:spacing w:val="-2"/>
        </w:rPr>
        <w:t xml:space="preserve"> </w:t>
      </w:r>
      <w:r>
        <w:t>crucially,</w:t>
      </w:r>
      <w:r>
        <w:rPr>
          <w:spacing w:val="-2"/>
        </w:rPr>
        <w:t xml:space="preserve"> </w:t>
      </w:r>
      <w:r>
        <w:t>at</w:t>
      </w:r>
      <w:r>
        <w:rPr>
          <w:spacing w:val="-3"/>
        </w:rPr>
        <w:t xml:space="preserve"> </w:t>
      </w:r>
      <w:r>
        <w:t>optical</w:t>
      </w:r>
      <w:r>
        <w:rPr>
          <w:spacing w:val="-3"/>
        </w:rPr>
        <w:t xml:space="preserve"> </w:t>
      </w:r>
      <w:r>
        <w:t>wavelengths,</w:t>
      </w:r>
      <w:r>
        <w:rPr>
          <w:spacing w:val="-2"/>
        </w:rPr>
        <w:t xml:space="preserve"> </w:t>
      </w:r>
      <w:r>
        <w:t>and</w:t>
      </w:r>
      <w:r>
        <w:rPr>
          <w:spacing w:val="-3"/>
        </w:rPr>
        <w:t xml:space="preserve"> </w:t>
      </w:r>
      <w:r>
        <w:t>not</w:t>
      </w:r>
      <w:r>
        <w:rPr>
          <w:spacing w:val="-3"/>
        </w:rPr>
        <w:t xml:space="preserve"> </w:t>
      </w:r>
      <w:r>
        <w:t>just</w:t>
      </w:r>
      <w:r>
        <w:rPr>
          <w:spacing w:val="-3"/>
        </w:rPr>
        <w:t xml:space="preserve"> </w:t>
      </w:r>
      <w:r>
        <w:t>in</w:t>
      </w:r>
      <w:r>
        <w:rPr>
          <w:spacing w:val="-3"/>
        </w:rPr>
        <w:t xml:space="preserve"> </w:t>
      </w:r>
      <w:r>
        <w:t>the</w:t>
      </w:r>
      <w:r>
        <w:rPr>
          <w:spacing w:val="-3"/>
        </w:rPr>
        <w:t xml:space="preserve"> </w:t>
      </w:r>
      <w:r>
        <w:t xml:space="preserve">extreme UV or in X-rays. This has led to the “Quasar Viscosity Crisis” </w:t>
      </w:r>
      <w:hyperlink w:anchor="_bookmark62" w:history="1">
        <w:r>
          <w:t>(Lawrence,</w:t>
        </w:r>
        <w:r>
          <w:rPr>
            <w:spacing w:val="-16"/>
          </w:rPr>
          <w:t xml:space="preserve"> </w:t>
        </w:r>
      </w:hyperlink>
      <w:hyperlink w:anchor="_bookmark62" w:history="1">
        <w:r>
          <w:t>2018).</w:t>
        </w:r>
      </w:hyperlink>
    </w:p>
    <w:p w14:paraId="0B1B6BF1" w14:textId="77777777" w:rsidR="006770BD" w:rsidRDefault="006A3F04">
      <w:pPr>
        <w:spacing w:before="113" w:line="256" w:lineRule="auto"/>
        <w:ind w:left="162" w:right="220"/>
        <w:jc w:val="both"/>
        <w:rPr>
          <w:b/>
        </w:rPr>
      </w:pPr>
      <w:r>
        <w:rPr>
          <w:b/>
        </w:rPr>
        <w:t>As</w:t>
      </w:r>
      <w:r>
        <w:rPr>
          <w:b/>
          <w:spacing w:val="-11"/>
        </w:rPr>
        <w:t xml:space="preserve"> </w:t>
      </w:r>
      <w:r>
        <w:rPr>
          <w:b/>
        </w:rPr>
        <w:t>such,</w:t>
      </w:r>
      <w:r>
        <w:rPr>
          <w:b/>
          <w:spacing w:val="-11"/>
        </w:rPr>
        <w:t xml:space="preserve"> </w:t>
      </w:r>
      <w:r>
        <w:rPr>
          <w:b/>
        </w:rPr>
        <w:t>we</w:t>
      </w:r>
      <w:r>
        <w:rPr>
          <w:b/>
          <w:spacing w:val="-11"/>
        </w:rPr>
        <w:t xml:space="preserve"> </w:t>
      </w:r>
      <w:r>
        <w:rPr>
          <w:b/>
        </w:rPr>
        <w:t>are</w:t>
      </w:r>
      <w:r>
        <w:rPr>
          <w:b/>
          <w:spacing w:val="-11"/>
        </w:rPr>
        <w:t xml:space="preserve"> </w:t>
      </w:r>
      <w:r>
        <w:rPr>
          <w:b/>
        </w:rPr>
        <w:t>left</w:t>
      </w:r>
      <w:r>
        <w:rPr>
          <w:b/>
          <w:spacing w:val="-11"/>
        </w:rPr>
        <w:t xml:space="preserve"> </w:t>
      </w:r>
      <w:r>
        <w:rPr>
          <w:b/>
        </w:rPr>
        <w:t>in</w:t>
      </w:r>
      <w:r>
        <w:rPr>
          <w:b/>
          <w:spacing w:val="-11"/>
        </w:rPr>
        <w:t xml:space="preserve"> </w:t>
      </w:r>
      <w:r>
        <w:rPr>
          <w:b/>
        </w:rPr>
        <w:t>the</w:t>
      </w:r>
      <w:r>
        <w:rPr>
          <w:b/>
          <w:spacing w:val="-11"/>
        </w:rPr>
        <w:t xml:space="preserve"> </w:t>
      </w:r>
      <w:commentRangeStart w:id="71"/>
      <w:r>
        <w:rPr>
          <w:b/>
        </w:rPr>
        <w:t>embarrassing</w:t>
      </w:r>
      <w:r>
        <w:rPr>
          <w:b/>
          <w:spacing w:val="-11"/>
        </w:rPr>
        <w:t xml:space="preserve"> </w:t>
      </w:r>
      <w:commentRangeEnd w:id="71"/>
      <w:r w:rsidR="00A50775">
        <w:rPr>
          <w:rStyle w:val="CommentReference"/>
        </w:rPr>
        <w:commentReference w:id="71"/>
      </w:r>
      <w:r>
        <w:rPr>
          <w:b/>
        </w:rPr>
        <w:t>current</w:t>
      </w:r>
      <w:r>
        <w:rPr>
          <w:b/>
          <w:spacing w:val="-11"/>
        </w:rPr>
        <w:t xml:space="preserve"> </w:t>
      </w:r>
      <w:r>
        <w:rPr>
          <w:b/>
        </w:rPr>
        <w:t>situation</w:t>
      </w:r>
      <w:r>
        <w:rPr>
          <w:b/>
          <w:spacing w:val="-11"/>
        </w:rPr>
        <w:t xml:space="preserve"> </w:t>
      </w:r>
      <w:r>
        <w:rPr>
          <w:b/>
        </w:rPr>
        <w:t>of</w:t>
      </w:r>
      <w:r>
        <w:rPr>
          <w:b/>
          <w:spacing w:val="-11"/>
        </w:rPr>
        <w:t xml:space="preserve"> </w:t>
      </w:r>
      <w:r>
        <w:rPr>
          <w:b/>
        </w:rPr>
        <w:t>invoking</w:t>
      </w:r>
      <w:r>
        <w:rPr>
          <w:b/>
          <w:spacing w:val="-11"/>
        </w:rPr>
        <w:t xml:space="preserve"> </w:t>
      </w:r>
      <w:r>
        <w:rPr>
          <w:b/>
        </w:rPr>
        <w:t>galaxy-wide</w:t>
      </w:r>
      <w:r>
        <w:rPr>
          <w:b/>
          <w:spacing w:val="-11"/>
        </w:rPr>
        <w:t xml:space="preserve"> </w:t>
      </w:r>
      <w:r>
        <w:rPr>
          <w:b/>
        </w:rPr>
        <w:t>“quasar</w:t>
      </w:r>
      <w:r>
        <w:rPr>
          <w:b/>
          <w:spacing w:val="-11"/>
        </w:rPr>
        <w:t xml:space="preserve"> </w:t>
      </w:r>
      <w:r>
        <w:rPr>
          <w:b/>
        </w:rPr>
        <w:t>feedback”</w:t>
      </w:r>
      <w:r>
        <w:rPr>
          <w:b/>
          <w:spacing w:val="-11"/>
        </w:rPr>
        <w:t xml:space="preserve"> </w:t>
      </w:r>
      <w:r>
        <w:rPr>
          <w:b/>
        </w:rPr>
        <w:t>in order</w:t>
      </w:r>
      <w:r>
        <w:rPr>
          <w:b/>
          <w:spacing w:val="-6"/>
        </w:rPr>
        <w:t xml:space="preserve"> </w:t>
      </w:r>
      <w:r>
        <w:rPr>
          <w:b/>
        </w:rPr>
        <w:t>to</w:t>
      </w:r>
      <w:r>
        <w:rPr>
          <w:b/>
          <w:spacing w:val="-6"/>
        </w:rPr>
        <w:t xml:space="preserve"> </w:t>
      </w:r>
      <w:r>
        <w:rPr>
          <w:b/>
        </w:rPr>
        <w:t>reconcile</w:t>
      </w:r>
      <w:r>
        <w:rPr>
          <w:b/>
          <w:spacing w:val="-6"/>
        </w:rPr>
        <w:t xml:space="preserve"> </w:t>
      </w:r>
      <w:r>
        <w:rPr>
          <w:b/>
        </w:rPr>
        <w:t>demographic</w:t>
      </w:r>
      <w:r>
        <w:rPr>
          <w:b/>
          <w:spacing w:val="-6"/>
        </w:rPr>
        <w:t xml:space="preserve"> </w:t>
      </w:r>
      <w:r>
        <w:rPr>
          <w:b/>
        </w:rPr>
        <w:t>observations</w:t>
      </w:r>
      <w:r>
        <w:rPr>
          <w:b/>
          <w:spacing w:val="-6"/>
        </w:rPr>
        <w:t xml:space="preserve"> </w:t>
      </w:r>
      <w:r>
        <w:rPr>
          <w:b/>
        </w:rPr>
        <w:t>in</w:t>
      </w:r>
      <w:r>
        <w:rPr>
          <w:b/>
          <w:spacing w:val="-6"/>
        </w:rPr>
        <w:t xml:space="preserve"> </w:t>
      </w:r>
      <w:r>
        <w:rPr>
          <w:b/>
        </w:rPr>
        <w:t>cosmological-scale</w:t>
      </w:r>
      <w:r>
        <w:rPr>
          <w:b/>
          <w:spacing w:val="-6"/>
        </w:rPr>
        <w:t xml:space="preserve"> </w:t>
      </w:r>
      <w:r>
        <w:rPr>
          <w:b/>
        </w:rPr>
        <w:t>simulations,</w:t>
      </w:r>
      <w:r>
        <w:rPr>
          <w:b/>
          <w:spacing w:val="-6"/>
        </w:rPr>
        <w:t xml:space="preserve"> </w:t>
      </w:r>
      <w:r>
        <w:rPr>
          <w:b/>
        </w:rPr>
        <w:t>but</w:t>
      </w:r>
      <w:r>
        <w:rPr>
          <w:b/>
          <w:spacing w:val="-6"/>
        </w:rPr>
        <w:t xml:space="preserve"> </w:t>
      </w:r>
      <w:r>
        <w:rPr>
          <w:b/>
        </w:rPr>
        <w:t>where</w:t>
      </w:r>
      <w:r>
        <w:rPr>
          <w:b/>
          <w:spacing w:val="-6"/>
        </w:rPr>
        <w:t xml:space="preserve"> </w:t>
      </w:r>
      <w:r>
        <w:rPr>
          <w:b/>
        </w:rPr>
        <w:t>we</w:t>
      </w:r>
      <w:r>
        <w:rPr>
          <w:b/>
          <w:spacing w:val="-6"/>
        </w:rPr>
        <w:t xml:space="preserve"> </w:t>
      </w:r>
      <w:r>
        <w:rPr>
          <w:b/>
        </w:rPr>
        <w:t>currently do not understand the physics of mechanism that is supposed to initiate this necessary and vital</w:t>
      </w:r>
      <w:r>
        <w:rPr>
          <w:b/>
          <w:spacing w:val="-31"/>
        </w:rPr>
        <w:t xml:space="preserve"> </w:t>
      </w:r>
      <w:r>
        <w:rPr>
          <w:b/>
        </w:rPr>
        <w:t xml:space="preserve">energy </w:t>
      </w:r>
      <w:commentRangeStart w:id="72"/>
      <w:r>
        <w:rPr>
          <w:b/>
        </w:rPr>
        <w:t>transport.</w:t>
      </w:r>
      <w:commentRangeEnd w:id="72"/>
      <w:r w:rsidR="00A50775">
        <w:rPr>
          <w:rStyle w:val="CommentReference"/>
        </w:rPr>
        <w:commentReference w:id="72"/>
      </w:r>
    </w:p>
    <w:p w14:paraId="3608C4A2" w14:textId="77777777" w:rsidR="006770BD" w:rsidRDefault="006770BD">
      <w:pPr>
        <w:pStyle w:val="BodyText"/>
        <w:spacing w:before="5"/>
        <w:jc w:val="left"/>
        <w:rPr>
          <w:b/>
          <w:sz w:val="27"/>
        </w:rPr>
      </w:pPr>
    </w:p>
    <w:p w14:paraId="096C4AA7" w14:textId="77777777" w:rsidR="006770BD" w:rsidRDefault="006A3F04">
      <w:pPr>
        <w:pStyle w:val="Heading3"/>
        <w:numPr>
          <w:ilvl w:val="2"/>
          <w:numId w:val="6"/>
        </w:numPr>
        <w:tabs>
          <w:tab w:val="left" w:pos="817"/>
        </w:tabs>
        <w:ind w:hanging="654"/>
      </w:pPr>
      <w:bookmarkStart w:id="73" w:name="Observational_State-of-the-Art"/>
      <w:bookmarkStart w:id="74" w:name="_bookmark3"/>
      <w:bookmarkEnd w:id="73"/>
      <w:bookmarkEnd w:id="74"/>
      <w:r>
        <w:t>Observational</w:t>
      </w:r>
      <w:r>
        <w:rPr>
          <w:spacing w:val="-2"/>
        </w:rPr>
        <w:t xml:space="preserve"> </w:t>
      </w:r>
      <w:r>
        <w:t>State-of-the-Art</w:t>
      </w:r>
    </w:p>
    <w:p w14:paraId="1A78AD4E" w14:textId="77777777" w:rsidR="006770BD" w:rsidRDefault="006A3F04">
      <w:pPr>
        <w:pStyle w:val="BodyText"/>
        <w:spacing w:before="166" w:line="256" w:lineRule="auto"/>
        <w:ind w:left="162" w:right="220"/>
      </w:pPr>
      <w:r>
        <w:t>Here we present a concise overview of the observational state-of-the-art in the brand new field of variable extragalactic astrophysics, concentrating on quasar studies.</w:t>
      </w:r>
    </w:p>
    <w:p w14:paraId="229D4B80" w14:textId="77777777" w:rsidR="006770BD" w:rsidRDefault="006A3F04">
      <w:pPr>
        <w:spacing w:before="112" w:line="256" w:lineRule="auto"/>
        <w:ind w:left="162" w:right="220" w:firstLine="5"/>
        <w:jc w:val="both"/>
        <w:rPr>
          <w:i/>
        </w:rPr>
      </w:pPr>
      <w:r>
        <w:rPr>
          <w:b/>
        </w:rPr>
        <w:t xml:space="preserve">A </w:t>
      </w:r>
      <w:r>
        <w:rPr>
          <w:b/>
          <w:spacing w:val="7"/>
          <w:sz w:val="17"/>
        </w:rPr>
        <w:t xml:space="preserve">MICROSCOPE </w:t>
      </w:r>
      <w:r>
        <w:rPr>
          <w:b/>
          <w:spacing w:val="5"/>
          <w:sz w:val="17"/>
        </w:rPr>
        <w:t xml:space="preserve">FOR </w:t>
      </w:r>
      <w:r>
        <w:rPr>
          <w:b/>
          <w:spacing w:val="7"/>
          <w:sz w:val="17"/>
        </w:rPr>
        <w:t xml:space="preserve">RAPID </w:t>
      </w:r>
      <w:r>
        <w:rPr>
          <w:b/>
          <w:spacing w:val="7"/>
        </w:rPr>
        <w:t>C</w:t>
      </w:r>
      <w:r>
        <w:rPr>
          <w:b/>
          <w:spacing w:val="7"/>
          <w:sz w:val="17"/>
        </w:rPr>
        <w:t xml:space="preserve">ENTRAL </w:t>
      </w:r>
      <w:r>
        <w:rPr>
          <w:b/>
          <w:spacing w:val="7"/>
        </w:rPr>
        <w:t>E</w:t>
      </w:r>
      <w:r>
        <w:rPr>
          <w:b/>
          <w:spacing w:val="7"/>
          <w:sz w:val="17"/>
        </w:rPr>
        <w:t>NGINES</w:t>
      </w:r>
      <w:r>
        <w:rPr>
          <w:b/>
          <w:spacing w:val="7"/>
        </w:rPr>
        <w:t xml:space="preserve">: </w:t>
      </w:r>
      <w:r>
        <w:t xml:space="preserve">“Changing-look” quasars (CLQs; </w:t>
      </w:r>
      <w:hyperlink w:anchor="_bookmark59" w:history="1">
        <w:r>
          <w:t xml:space="preserve">LaMassa et al., </w:t>
        </w:r>
      </w:hyperlink>
      <w:hyperlink w:anchor="_bookmark59" w:history="1">
        <w:r>
          <w:t>2015;</w:t>
        </w:r>
      </w:hyperlink>
      <w:r>
        <w:t xml:space="preserve"> </w:t>
      </w:r>
      <w:hyperlink w:anchor="_bookmark87" w:history="1">
        <w:r>
          <w:t xml:space="preserve">Runnoe et al., </w:t>
        </w:r>
      </w:hyperlink>
      <w:hyperlink w:anchor="_bookmark87" w:history="1">
        <w:r>
          <w:t xml:space="preserve">2016; </w:t>
        </w:r>
      </w:hyperlink>
      <w:hyperlink w:anchor="_bookmark85" w:history="1">
        <w:r>
          <w:t xml:space="preserve">Ruan et al., </w:t>
        </w:r>
      </w:hyperlink>
      <w:hyperlink w:anchor="_bookmark85" w:history="1">
        <w:r>
          <w:t xml:space="preserve">2016; </w:t>
        </w:r>
      </w:hyperlink>
      <w:hyperlink w:anchor="_bookmark86" w:history="1">
        <w:r>
          <w:t xml:space="preserve">Runco et al., </w:t>
        </w:r>
      </w:hyperlink>
      <w:hyperlink w:anchor="_bookmark86" w:history="1">
        <w:r>
          <w:t xml:space="preserve">2016; </w:t>
        </w:r>
      </w:hyperlink>
      <w:hyperlink w:anchor="_bookmark63" w:history="1">
        <w:r>
          <w:t xml:space="preserve">MacLeod et al., </w:t>
        </w:r>
      </w:hyperlink>
      <w:hyperlink w:anchor="_bookmark63" w:history="1">
        <w:r>
          <w:t xml:space="preserve">2016; </w:t>
        </w:r>
      </w:hyperlink>
      <w:hyperlink w:anchor="_bookmark97" w:history="1">
        <w:r>
          <w:rPr>
            <w:spacing w:val="-6"/>
          </w:rPr>
          <w:t xml:space="preserve">Yang </w:t>
        </w:r>
        <w:r>
          <w:t xml:space="preserve">et al., </w:t>
        </w:r>
      </w:hyperlink>
      <w:hyperlink w:anchor="_bookmark97" w:history="1">
        <w:r>
          <w:t xml:space="preserve">2017) </w:t>
        </w:r>
      </w:hyperlink>
      <w:r>
        <w:t>are de- fined</w:t>
      </w:r>
      <w:r>
        <w:rPr>
          <w:spacing w:val="-12"/>
        </w:rPr>
        <w:t xml:space="preserve"> </w:t>
      </w:r>
      <w:r>
        <w:t>to</w:t>
      </w:r>
      <w:r>
        <w:rPr>
          <w:spacing w:val="-12"/>
        </w:rPr>
        <w:t xml:space="preserve"> </w:t>
      </w:r>
      <w:r>
        <w:t>be</w:t>
      </w:r>
      <w:r>
        <w:rPr>
          <w:spacing w:val="-12"/>
        </w:rPr>
        <w:t xml:space="preserve"> </w:t>
      </w:r>
      <w:r>
        <w:t>luminous</w:t>
      </w:r>
      <w:r>
        <w:rPr>
          <w:spacing w:val="-12"/>
        </w:rPr>
        <w:t xml:space="preserve"> </w:t>
      </w:r>
      <w:r>
        <w:t>quasars</w:t>
      </w:r>
      <w:r>
        <w:rPr>
          <w:spacing w:val="-12"/>
        </w:rPr>
        <w:t xml:space="preserve"> </w:t>
      </w:r>
      <w:r>
        <w:t>which</w:t>
      </w:r>
      <w:r>
        <w:rPr>
          <w:spacing w:val="-12"/>
        </w:rPr>
        <w:t xml:space="preserve"> </w:t>
      </w:r>
      <w:r>
        <w:rPr>
          <w:spacing w:val="-3"/>
        </w:rPr>
        <w:t>have</w:t>
      </w:r>
      <w:r>
        <w:rPr>
          <w:spacing w:val="-12"/>
        </w:rPr>
        <w:t xml:space="preserve"> </w:t>
      </w:r>
      <w:r>
        <w:t>a</w:t>
      </w:r>
      <w:r>
        <w:rPr>
          <w:spacing w:val="-12"/>
        </w:rPr>
        <w:t xml:space="preserve"> </w:t>
      </w:r>
      <w:r>
        <w:t>dramatic</w:t>
      </w:r>
      <w:r>
        <w:rPr>
          <w:spacing w:val="-12"/>
        </w:rPr>
        <w:t xml:space="preserve"> </w:t>
      </w:r>
      <w:r>
        <w:t>appearance,</w:t>
      </w:r>
      <w:r>
        <w:rPr>
          <w:spacing w:val="-11"/>
        </w:rPr>
        <w:t xml:space="preserve"> </w:t>
      </w:r>
      <w:r>
        <w:t>or</w:t>
      </w:r>
      <w:r>
        <w:rPr>
          <w:spacing w:val="-12"/>
        </w:rPr>
        <w:t xml:space="preserve"> </w:t>
      </w:r>
      <w:r>
        <w:t>disappearance,</w:t>
      </w:r>
      <w:r>
        <w:rPr>
          <w:spacing w:val="-11"/>
        </w:rPr>
        <w:t xml:space="preserve"> </w:t>
      </w:r>
      <w:r>
        <w:t>of</w:t>
      </w:r>
      <w:r>
        <w:rPr>
          <w:spacing w:val="-12"/>
        </w:rPr>
        <w:t xml:space="preserve"> </w:t>
      </w:r>
      <w:r>
        <w:t>their</w:t>
      </w:r>
      <w:r>
        <w:rPr>
          <w:spacing w:val="-12"/>
        </w:rPr>
        <w:t xml:space="preserve"> </w:t>
      </w:r>
      <w:r>
        <w:t>broad</w:t>
      </w:r>
      <w:r>
        <w:rPr>
          <w:spacing w:val="-12"/>
        </w:rPr>
        <w:t xml:space="preserve"> </w:t>
      </w:r>
      <w:r>
        <w:t>emission-line component</w:t>
      </w:r>
      <w:r>
        <w:rPr>
          <w:spacing w:val="-18"/>
        </w:rPr>
        <w:t xml:space="preserve"> </w:t>
      </w:r>
      <w:r>
        <w:t>on</w:t>
      </w:r>
      <w:r>
        <w:rPr>
          <w:spacing w:val="-18"/>
        </w:rPr>
        <w:t xml:space="preserve"> </w:t>
      </w:r>
      <w:r>
        <w:t>observed-frame</w:t>
      </w:r>
      <w:r>
        <w:rPr>
          <w:spacing w:val="-18"/>
        </w:rPr>
        <w:t xml:space="preserve"> </w:t>
      </w:r>
      <w:r>
        <w:t>month-to-year</w:t>
      </w:r>
      <w:r>
        <w:rPr>
          <w:spacing w:val="-18"/>
        </w:rPr>
        <w:t xml:space="preserve"> </w:t>
      </w:r>
      <w:r>
        <w:t>timescales.</w:t>
      </w:r>
      <w:r>
        <w:rPr>
          <w:spacing w:val="-1"/>
        </w:rPr>
        <w:t xml:space="preserve"> </w:t>
      </w:r>
      <w:r>
        <w:t>CLQs</w:t>
      </w:r>
      <w:r>
        <w:rPr>
          <w:spacing w:val="-18"/>
        </w:rPr>
        <w:t xml:space="preserve"> </w:t>
      </w:r>
      <w:r>
        <w:t>are</w:t>
      </w:r>
      <w:r>
        <w:rPr>
          <w:spacing w:val="-18"/>
        </w:rPr>
        <w:t xml:space="preserve"> </w:t>
      </w:r>
      <w:r>
        <w:t>important</w:t>
      </w:r>
      <w:r>
        <w:rPr>
          <w:spacing w:val="-18"/>
        </w:rPr>
        <w:t xml:space="preserve"> </w:t>
      </w:r>
      <w:r>
        <w:t>since</w:t>
      </w:r>
      <w:r>
        <w:rPr>
          <w:spacing w:val="-18"/>
        </w:rPr>
        <w:t xml:space="preserve"> </w:t>
      </w:r>
      <w:r>
        <w:t>they</w:t>
      </w:r>
      <w:r>
        <w:rPr>
          <w:spacing w:val="-18"/>
        </w:rPr>
        <w:t xml:space="preserve"> </w:t>
      </w:r>
      <w:r>
        <w:t>offer</w:t>
      </w:r>
      <w:r>
        <w:rPr>
          <w:spacing w:val="-18"/>
        </w:rPr>
        <w:t xml:space="preserve"> </w:t>
      </w:r>
      <w:r>
        <w:t>a</w:t>
      </w:r>
      <w:r>
        <w:rPr>
          <w:spacing w:val="-18"/>
        </w:rPr>
        <w:t xml:space="preserve"> </w:t>
      </w:r>
      <w:r>
        <w:t>direct</w:t>
      </w:r>
      <w:r>
        <w:rPr>
          <w:spacing w:val="-18"/>
        </w:rPr>
        <w:t xml:space="preserve"> </w:t>
      </w:r>
      <w:commentRangeStart w:id="75"/>
      <w:r>
        <w:t>observa</w:t>
      </w:r>
      <w:del w:id="76" w:author="Eirini" w:date="2018-02-13T12:04:00Z">
        <w:r w:rsidDel="00200F4C">
          <w:delText>-</w:delText>
        </w:r>
      </w:del>
      <w:commentRangeEnd w:id="75"/>
      <w:r w:rsidR="00200F4C">
        <w:rPr>
          <w:rStyle w:val="CommentReference"/>
        </w:rPr>
        <w:commentReference w:id="75"/>
      </w:r>
      <w:del w:id="77" w:author="Eirini" w:date="2018-02-13T12:04:00Z">
        <w:r w:rsidDel="00200F4C">
          <w:delText xml:space="preserve"> </w:delText>
        </w:r>
      </w:del>
      <w:r>
        <w:t>tional</w:t>
      </w:r>
      <w:r>
        <w:rPr>
          <w:spacing w:val="-17"/>
        </w:rPr>
        <w:t xml:space="preserve"> </w:t>
      </w:r>
      <w:r>
        <w:t>probe</w:t>
      </w:r>
      <w:r>
        <w:rPr>
          <w:spacing w:val="-17"/>
        </w:rPr>
        <w:t xml:space="preserve"> </w:t>
      </w:r>
      <w:r>
        <w:t>into</w:t>
      </w:r>
      <w:r>
        <w:rPr>
          <w:spacing w:val="-17"/>
        </w:rPr>
        <w:t xml:space="preserve"> </w:t>
      </w:r>
      <w:r>
        <w:t>the</w:t>
      </w:r>
      <w:r>
        <w:rPr>
          <w:spacing w:val="-17"/>
        </w:rPr>
        <w:t xml:space="preserve"> </w:t>
      </w:r>
      <w:r>
        <w:t>physical</w:t>
      </w:r>
      <w:r>
        <w:rPr>
          <w:spacing w:val="-17"/>
        </w:rPr>
        <w:t xml:space="preserve"> </w:t>
      </w:r>
      <w:r>
        <w:t>processes</w:t>
      </w:r>
      <w:r>
        <w:rPr>
          <w:spacing w:val="-17"/>
        </w:rPr>
        <w:t xml:space="preserve"> </w:t>
      </w:r>
      <w:r>
        <w:t>dictating</w:t>
      </w:r>
      <w:r>
        <w:rPr>
          <w:spacing w:val="-17"/>
        </w:rPr>
        <w:t xml:space="preserve"> </w:t>
      </w:r>
      <w:r>
        <w:t>the</w:t>
      </w:r>
      <w:r>
        <w:rPr>
          <w:spacing w:val="-17"/>
        </w:rPr>
        <w:t xml:space="preserve"> </w:t>
      </w:r>
      <w:r>
        <w:t>structure</w:t>
      </w:r>
      <w:r>
        <w:rPr>
          <w:spacing w:val="-17"/>
        </w:rPr>
        <w:t xml:space="preserve"> </w:t>
      </w:r>
      <w:r>
        <w:t>of</w:t>
      </w:r>
      <w:r>
        <w:rPr>
          <w:spacing w:val="-17"/>
        </w:rPr>
        <w:t xml:space="preserve"> </w:t>
      </w:r>
      <w:r>
        <w:t>the</w:t>
      </w:r>
      <w:r>
        <w:rPr>
          <w:spacing w:val="-17"/>
        </w:rPr>
        <w:t xml:space="preserve"> </w:t>
      </w:r>
      <w:r>
        <w:t>broad-line</w:t>
      </w:r>
      <w:r>
        <w:rPr>
          <w:spacing w:val="-17"/>
        </w:rPr>
        <w:t xml:space="preserve"> </w:t>
      </w:r>
      <w:r>
        <w:t>region</w:t>
      </w:r>
      <w:r>
        <w:rPr>
          <w:spacing w:val="-17"/>
        </w:rPr>
        <w:t xml:space="preserve"> </w:t>
      </w:r>
      <w:r>
        <w:t>(BLR).</w:t>
      </w:r>
      <w:r>
        <w:rPr>
          <w:spacing w:val="-17"/>
        </w:rPr>
        <w:t xml:space="preserve"> </w:t>
      </w:r>
      <w:r>
        <w:t>These</w:t>
      </w:r>
      <w:r>
        <w:rPr>
          <w:spacing w:val="-17"/>
        </w:rPr>
        <w:t xml:space="preserve"> </w:t>
      </w:r>
      <w:r>
        <w:t>timescales can potentially be associated with the viscous timescale (the drift time through the accretion disk), the light crossing timescale (critical for reverberation mapping and disk reprocessing) and the dynamical timescale of the</w:t>
      </w:r>
      <w:r>
        <w:rPr>
          <w:spacing w:val="-7"/>
        </w:rPr>
        <w:t xml:space="preserve"> </w:t>
      </w:r>
      <w:r>
        <w:t>BLR.</w:t>
      </w:r>
      <w:r>
        <w:rPr>
          <w:spacing w:val="-7"/>
        </w:rPr>
        <w:t xml:space="preserve"> </w:t>
      </w:r>
      <w:r>
        <w:rPr>
          <w:i/>
        </w:rPr>
        <w:t>CLQs</w:t>
      </w:r>
      <w:r>
        <w:rPr>
          <w:i/>
          <w:spacing w:val="-7"/>
        </w:rPr>
        <w:t xml:space="preserve"> </w:t>
      </w:r>
      <w:r>
        <w:rPr>
          <w:i/>
          <w:spacing w:val="-3"/>
        </w:rPr>
        <w:t>are</w:t>
      </w:r>
      <w:r>
        <w:rPr>
          <w:i/>
          <w:spacing w:val="-7"/>
        </w:rPr>
        <w:t xml:space="preserve"> </w:t>
      </w:r>
      <w:r>
        <w:rPr>
          <w:i/>
        </w:rPr>
        <w:t>thus</w:t>
      </w:r>
      <w:r>
        <w:rPr>
          <w:i/>
          <w:spacing w:val="-7"/>
        </w:rPr>
        <w:t xml:space="preserve"> </w:t>
      </w:r>
      <w:r>
        <w:rPr>
          <w:i/>
        </w:rPr>
        <w:t>an</w:t>
      </w:r>
      <w:r>
        <w:rPr>
          <w:i/>
          <w:spacing w:val="-7"/>
        </w:rPr>
        <w:t xml:space="preserve"> </w:t>
      </w:r>
      <w:r>
        <w:rPr>
          <w:i/>
        </w:rPr>
        <w:t>ideal</w:t>
      </w:r>
      <w:r>
        <w:rPr>
          <w:i/>
          <w:spacing w:val="-7"/>
        </w:rPr>
        <w:t xml:space="preserve"> </w:t>
      </w:r>
      <w:r>
        <w:rPr>
          <w:i/>
        </w:rPr>
        <w:t>laboratory</w:t>
      </w:r>
      <w:r>
        <w:rPr>
          <w:i/>
          <w:spacing w:val="-7"/>
        </w:rPr>
        <w:t xml:space="preserve"> </w:t>
      </w:r>
      <w:r>
        <w:rPr>
          <w:i/>
        </w:rPr>
        <w:t>for</w:t>
      </w:r>
      <w:r>
        <w:rPr>
          <w:i/>
          <w:spacing w:val="-7"/>
        </w:rPr>
        <w:t xml:space="preserve"> </w:t>
      </w:r>
      <w:r>
        <w:rPr>
          <w:i/>
        </w:rPr>
        <w:t>studying</w:t>
      </w:r>
      <w:r>
        <w:rPr>
          <w:i/>
          <w:spacing w:val="-7"/>
        </w:rPr>
        <w:t xml:space="preserve"> </w:t>
      </w:r>
      <w:r>
        <w:rPr>
          <w:i/>
        </w:rPr>
        <w:t>accretion</w:t>
      </w:r>
      <w:r>
        <w:rPr>
          <w:i/>
          <w:spacing w:val="-7"/>
        </w:rPr>
        <w:t xml:space="preserve"> </w:t>
      </w:r>
      <w:r>
        <w:rPr>
          <w:i/>
        </w:rPr>
        <w:t>physics,</w:t>
      </w:r>
      <w:r>
        <w:rPr>
          <w:i/>
          <w:spacing w:val="-7"/>
        </w:rPr>
        <w:t xml:space="preserve"> </w:t>
      </w:r>
      <w:r>
        <w:rPr>
          <w:i/>
        </w:rPr>
        <w:t>as</w:t>
      </w:r>
      <w:r>
        <w:rPr>
          <w:i/>
          <w:spacing w:val="-7"/>
        </w:rPr>
        <w:t xml:space="preserve"> </w:t>
      </w:r>
      <w:r>
        <w:rPr>
          <w:i/>
        </w:rPr>
        <w:t>the</w:t>
      </w:r>
      <w:r>
        <w:rPr>
          <w:i/>
          <w:spacing w:val="-7"/>
        </w:rPr>
        <w:t xml:space="preserve"> </w:t>
      </w:r>
      <w:r>
        <w:rPr>
          <w:i/>
        </w:rPr>
        <w:t>entire</w:t>
      </w:r>
      <w:r>
        <w:rPr>
          <w:i/>
          <w:spacing w:val="-7"/>
        </w:rPr>
        <w:t xml:space="preserve"> </w:t>
      </w:r>
      <w:r>
        <w:rPr>
          <w:i/>
        </w:rPr>
        <w:t>system</w:t>
      </w:r>
      <w:r>
        <w:rPr>
          <w:i/>
          <w:spacing w:val="-7"/>
        </w:rPr>
        <w:t xml:space="preserve"> </w:t>
      </w:r>
      <w:r>
        <w:rPr>
          <w:i/>
        </w:rPr>
        <w:t>responds</w:t>
      </w:r>
      <w:r>
        <w:rPr>
          <w:i/>
          <w:spacing w:val="-7"/>
        </w:rPr>
        <w:t xml:space="preserve"> </w:t>
      </w:r>
      <w:r>
        <w:rPr>
          <w:i/>
        </w:rPr>
        <w:t>to</w:t>
      </w:r>
      <w:r>
        <w:rPr>
          <w:i/>
          <w:spacing w:val="-7"/>
        </w:rPr>
        <w:t xml:space="preserve"> </w:t>
      </w:r>
      <w:r>
        <w:rPr>
          <w:i/>
        </w:rPr>
        <w:t xml:space="preserve">a </w:t>
      </w:r>
      <w:r>
        <w:rPr>
          <w:i/>
          <w:spacing w:val="-3"/>
        </w:rPr>
        <w:t xml:space="preserve">large </w:t>
      </w:r>
      <w:r>
        <w:rPr>
          <w:i/>
        </w:rPr>
        <w:t>change in ionizing flux on a human</w:t>
      </w:r>
      <w:r>
        <w:rPr>
          <w:i/>
          <w:spacing w:val="-10"/>
        </w:rPr>
        <w:t xml:space="preserve"> </w:t>
      </w:r>
      <w:r>
        <w:rPr>
          <w:i/>
        </w:rPr>
        <w:t>timescale.</w:t>
      </w:r>
    </w:p>
    <w:p w14:paraId="07662FE4" w14:textId="77777777" w:rsidR="006770BD" w:rsidRDefault="006A3F04">
      <w:pPr>
        <w:pStyle w:val="BodyText"/>
        <w:spacing w:before="114" w:line="256" w:lineRule="auto"/>
        <w:ind w:left="162" w:right="220"/>
      </w:pPr>
      <w:r>
        <w:t xml:space="preserve">In </w:t>
      </w:r>
      <w:r>
        <w:fldChar w:fldCharType="begin"/>
      </w:r>
      <w:r>
        <w:instrText xml:space="preserve"> HYPERLINK \l "_bookmark63" </w:instrText>
      </w:r>
      <w:r>
        <w:fldChar w:fldCharType="separate"/>
      </w:r>
      <w:r>
        <w:t xml:space="preserve">MacLeod </w:t>
      </w:r>
      <w:r w:rsidRPr="00200F4C">
        <w:rPr>
          <w:i/>
          <w:rPrChange w:id="78" w:author="Eirini" w:date="2018-02-13T12:05:00Z">
            <w:rPr/>
          </w:rPrChange>
        </w:rPr>
        <w:t>et al</w:t>
      </w:r>
      <w:r>
        <w:t xml:space="preserve">. </w:t>
      </w:r>
      <w:r>
        <w:fldChar w:fldCharType="end"/>
      </w:r>
      <w:hyperlink w:anchor="_bookmark63" w:history="1">
        <w:r>
          <w:t xml:space="preserve">(2016) </w:t>
        </w:r>
      </w:hyperlink>
      <w:r>
        <w:t>I co-led the first systematic search for CLQs based on photometry from SDSS and Pan-STARRS1, along with repeat spectra from the SDSS/BOSS, and reported the discovery of 10 CLQs.</w:t>
      </w:r>
    </w:p>
    <w:p w14:paraId="7647EEC1" w14:textId="77777777" w:rsidR="006770BD" w:rsidRDefault="006A3F04">
      <w:pPr>
        <w:pStyle w:val="BodyText"/>
        <w:spacing w:before="40" w:line="151" w:lineRule="auto"/>
        <w:ind w:left="162" w:right="220"/>
      </w:pPr>
      <w:r>
        <w:t xml:space="preserve">This is a startling result since we now estimate </w:t>
      </w:r>
      <w:r>
        <w:rPr>
          <w:rFonts w:ascii="Meiryo" w:hAnsi="Meiryo"/>
          <w:i/>
        </w:rPr>
        <w:t>≈</w:t>
      </w:r>
      <w:r>
        <w:t>10-15% of bona fide quasars may exhibit ‘changing look’ behaviour</w:t>
      </w:r>
      <w:r>
        <w:rPr>
          <w:spacing w:val="-12"/>
        </w:rPr>
        <w:t xml:space="preserve"> </w:t>
      </w:r>
      <w:r>
        <w:t>on</w:t>
      </w:r>
      <w:r>
        <w:rPr>
          <w:spacing w:val="-12"/>
        </w:rPr>
        <w:t xml:space="preserve"> </w:t>
      </w:r>
      <w:r>
        <w:rPr>
          <w:rFonts w:ascii="Meiryo" w:hAnsi="Meiryo"/>
          <w:i/>
        </w:rPr>
        <w:t>∼</w:t>
      </w:r>
      <w:r>
        <w:t>10</w:t>
      </w:r>
      <w:r>
        <w:rPr>
          <w:spacing w:val="-12"/>
        </w:rPr>
        <w:t xml:space="preserve"> </w:t>
      </w:r>
      <w:r>
        <w:t>year</w:t>
      </w:r>
      <w:r>
        <w:rPr>
          <w:spacing w:val="-12"/>
        </w:rPr>
        <w:t xml:space="preserve"> </w:t>
      </w:r>
      <w:r>
        <w:t>(rest-frame)</w:t>
      </w:r>
      <w:r>
        <w:rPr>
          <w:spacing w:val="-12"/>
        </w:rPr>
        <w:t xml:space="preserve"> </w:t>
      </w:r>
      <w:r>
        <w:t>timescales.</w:t>
      </w:r>
      <w:r>
        <w:rPr>
          <w:spacing w:val="1"/>
        </w:rPr>
        <w:t xml:space="preserve"> </w:t>
      </w:r>
      <w:r>
        <w:rPr>
          <w:spacing w:val="-4"/>
        </w:rPr>
        <w:t>However,</w:t>
      </w:r>
      <w:r>
        <w:rPr>
          <w:spacing w:val="-11"/>
        </w:rPr>
        <w:t xml:space="preserve"> </w:t>
      </w:r>
      <w:r>
        <w:t>plausible</w:t>
      </w:r>
      <w:r>
        <w:rPr>
          <w:spacing w:val="-12"/>
        </w:rPr>
        <w:t xml:space="preserve"> </w:t>
      </w:r>
      <w:r>
        <w:t>time-scales</w:t>
      </w:r>
      <w:r>
        <w:rPr>
          <w:spacing w:val="-12"/>
        </w:rPr>
        <w:t xml:space="preserve"> </w:t>
      </w:r>
      <w:r>
        <w:t>for</w:t>
      </w:r>
      <w:r>
        <w:rPr>
          <w:spacing w:val="-12"/>
        </w:rPr>
        <w:t xml:space="preserve"> </w:t>
      </w:r>
      <w:r>
        <w:t>variable</w:t>
      </w:r>
      <w:r>
        <w:rPr>
          <w:spacing w:val="-12"/>
        </w:rPr>
        <w:t xml:space="preserve"> </w:t>
      </w:r>
      <w:r>
        <w:t>dust</w:t>
      </w:r>
      <w:r>
        <w:rPr>
          <w:spacing w:val="-12"/>
        </w:rPr>
        <w:t xml:space="preserve"> </w:t>
      </w:r>
      <w:r>
        <w:t>extinction</w:t>
      </w:r>
      <w:r>
        <w:rPr>
          <w:spacing w:val="-12"/>
        </w:rPr>
        <w:t xml:space="preserve"> </w:t>
      </w:r>
      <w:r>
        <w:t>are factors</w:t>
      </w:r>
      <w:r>
        <w:rPr>
          <w:spacing w:val="-2"/>
        </w:rPr>
        <w:t xml:space="preserve"> </w:t>
      </w:r>
      <w:r>
        <w:t>of</w:t>
      </w:r>
      <w:r>
        <w:rPr>
          <w:spacing w:val="-2"/>
        </w:rPr>
        <w:t xml:space="preserve"> </w:t>
      </w:r>
      <w:r>
        <w:t>2</w:t>
      </w:r>
      <w:r>
        <w:rPr>
          <w:spacing w:val="-27"/>
        </w:rPr>
        <w:t xml:space="preserve"> </w:t>
      </w:r>
      <w:r>
        <w:rPr>
          <w:rFonts w:ascii="Meiryo" w:hAnsi="Meiryo"/>
          <w:i/>
        </w:rPr>
        <w:t>−</w:t>
      </w:r>
      <w:r>
        <w:rPr>
          <w:rFonts w:ascii="Meiryo" w:hAnsi="Meiryo"/>
          <w:i/>
          <w:spacing w:val="-46"/>
        </w:rPr>
        <w:t xml:space="preserve"> </w:t>
      </w:r>
      <w:r>
        <w:t>10</w:t>
      </w:r>
      <w:r>
        <w:rPr>
          <w:spacing w:val="-2"/>
        </w:rPr>
        <w:t xml:space="preserve"> </w:t>
      </w:r>
      <w:r>
        <w:t>too</w:t>
      </w:r>
      <w:r>
        <w:rPr>
          <w:spacing w:val="-2"/>
        </w:rPr>
        <w:t xml:space="preserve"> </w:t>
      </w:r>
      <w:r>
        <w:t>long</w:t>
      </w:r>
      <w:r>
        <w:rPr>
          <w:spacing w:val="-2"/>
        </w:rPr>
        <w:t xml:space="preserve"> </w:t>
      </w:r>
      <w:r>
        <w:t>to</w:t>
      </w:r>
      <w:r>
        <w:rPr>
          <w:spacing w:val="-2"/>
        </w:rPr>
        <w:t xml:space="preserve"> </w:t>
      </w:r>
      <w:r>
        <w:t>explain</w:t>
      </w:r>
      <w:r>
        <w:rPr>
          <w:spacing w:val="-2"/>
        </w:rPr>
        <w:t xml:space="preserve"> </w:t>
      </w:r>
      <w:r>
        <w:t>the</w:t>
      </w:r>
      <w:r>
        <w:rPr>
          <w:spacing w:val="-2"/>
        </w:rPr>
        <w:t xml:space="preserve"> </w:t>
      </w:r>
      <w:r>
        <w:t>dimming</w:t>
      </w:r>
      <w:r>
        <w:rPr>
          <w:spacing w:val="-2"/>
        </w:rPr>
        <w:t xml:space="preserve"> </w:t>
      </w:r>
      <w:r>
        <w:t>and</w:t>
      </w:r>
      <w:r>
        <w:rPr>
          <w:spacing w:val="-2"/>
        </w:rPr>
        <w:t xml:space="preserve"> </w:t>
      </w:r>
      <w:r>
        <w:t>brightening</w:t>
      </w:r>
      <w:r>
        <w:rPr>
          <w:spacing w:val="-2"/>
        </w:rPr>
        <w:t xml:space="preserve"> </w:t>
      </w:r>
      <w:r>
        <w:t>in</w:t>
      </w:r>
      <w:r>
        <w:rPr>
          <w:spacing w:val="-2"/>
        </w:rPr>
        <w:t xml:space="preserve"> </w:t>
      </w:r>
      <w:r>
        <w:t>these</w:t>
      </w:r>
      <w:r>
        <w:rPr>
          <w:spacing w:val="-2"/>
        </w:rPr>
        <w:t xml:space="preserve"> </w:t>
      </w:r>
      <w:r>
        <w:t>sources.</w:t>
      </w:r>
      <w:r>
        <w:rPr>
          <w:spacing w:val="17"/>
        </w:rPr>
        <w:t xml:space="preserve"> </w:t>
      </w:r>
      <w:r>
        <w:t>Changes</w:t>
      </w:r>
      <w:r>
        <w:rPr>
          <w:spacing w:val="-2"/>
        </w:rPr>
        <w:t xml:space="preserve"> </w:t>
      </w:r>
      <w:r>
        <w:t>in</w:t>
      </w:r>
      <w:r>
        <w:rPr>
          <w:spacing w:val="-2"/>
        </w:rPr>
        <w:t xml:space="preserve"> </w:t>
      </w:r>
      <w:r>
        <w:t>accretion</w:t>
      </w:r>
      <w:r>
        <w:rPr>
          <w:spacing w:val="-2"/>
        </w:rPr>
        <w:t xml:space="preserve"> </w:t>
      </w:r>
      <w:r>
        <w:t>rate</w:t>
      </w:r>
    </w:p>
    <w:p w14:paraId="409F5368" w14:textId="77777777" w:rsidR="006770BD" w:rsidRDefault="006770BD">
      <w:pPr>
        <w:spacing w:line="151" w:lineRule="auto"/>
        <w:sectPr w:rsidR="006770BD">
          <w:pgSz w:w="11910" w:h="16840"/>
          <w:pgMar w:top="1000" w:right="940" w:bottom="1580" w:left="1000" w:header="413" w:footer="1393" w:gutter="0"/>
          <w:cols w:space="720"/>
        </w:sectPr>
      </w:pPr>
    </w:p>
    <w:p w14:paraId="3B4F88D6" w14:textId="08921DC4" w:rsidR="006770BD" w:rsidRDefault="00200F4C">
      <w:pPr>
        <w:pStyle w:val="BodyText"/>
        <w:spacing w:before="192" w:line="256" w:lineRule="auto"/>
        <w:ind w:left="162" w:right="220"/>
      </w:pPr>
      <w:r>
        <w:rPr>
          <w:noProof/>
          <w:lang w:val="en-GB" w:eastAsia="en-GB"/>
        </w:rPr>
        <w:lastRenderedPageBreak/>
        <mc:AlternateContent>
          <mc:Choice Requires="wpg">
            <w:drawing>
              <wp:anchor distT="0" distB="0" distL="114300" distR="114300" simplePos="0" relativeHeight="251651072" behindDoc="1" locked="0" layoutInCell="1" allowOverlap="1" wp14:anchorId="2848863D" wp14:editId="1DFD030B">
                <wp:simplePos x="0" y="0"/>
                <wp:positionH relativeFrom="page">
                  <wp:posOffset>826135</wp:posOffset>
                </wp:positionH>
                <wp:positionV relativeFrom="paragraph">
                  <wp:posOffset>782320</wp:posOffset>
                </wp:positionV>
                <wp:extent cx="242570" cy="78740"/>
                <wp:effectExtent l="6985" t="7620" r="7620" b="0"/>
                <wp:wrapNone/>
                <wp:docPr id="227"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78740"/>
                          <a:chOff x="1301" y="1232"/>
                          <a:chExt cx="382" cy="124"/>
                        </a:xfrm>
                      </wpg:grpSpPr>
                      <wps:wsp>
                        <wps:cNvPr id="228" name="Freeform 214"/>
                        <wps:cNvSpPr>
                          <a:spLocks/>
                        </wps:cNvSpPr>
                        <wps:spPr bwMode="auto">
                          <a:xfrm>
                            <a:off x="1645" y="1291"/>
                            <a:ext cx="38" cy="2"/>
                          </a:xfrm>
                          <a:custGeom>
                            <a:avLst/>
                            <a:gdLst>
                              <a:gd name="T0" fmla="+- 0 1645 1645"/>
                              <a:gd name="T1" fmla="*/ T0 w 38"/>
                              <a:gd name="T2" fmla="+- 0 1683 1645"/>
                              <a:gd name="T3" fmla="*/ T2 w 38"/>
                            </a:gdLst>
                            <a:ahLst/>
                            <a:cxnLst>
                              <a:cxn ang="0">
                                <a:pos x="T1" y="0"/>
                              </a:cxn>
                              <a:cxn ang="0">
                                <a:pos x="T3" y="0"/>
                              </a:cxn>
                            </a:cxnLst>
                            <a:rect l="0" t="0" r="r" b="b"/>
                            <a:pathLst>
                              <a:path w="38">
                                <a:moveTo>
                                  <a:pt x="0" y="0"/>
                                </a:move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Line 213"/>
                        <wps:cNvCnPr>
                          <a:cxnSpLocks noChangeShapeType="1"/>
                        </wps:cNvCnPr>
                        <wps:spPr bwMode="auto">
                          <a:xfrm>
                            <a:off x="1645" y="1292"/>
                            <a:ext cx="38" cy="0"/>
                          </a:xfrm>
                          <a:prstGeom prst="line">
                            <a:avLst/>
                          </a:prstGeom>
                          <a:noFill/>
                          <a:ln w="859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AutoShape 212"/>
                        <wps:cNvSpPr>
                          <a:spLocks/>
                        </wps:cNvSpPr>
                        <wps:spPr bwMode="auto">
                          <a:xfrm>
                            <a:off x="1301" y="1232"/>
                            <a:ext cx="57" cy="122"/>
                          </a:xfrm>
                          <a:custGeom>
                            <a:avLst/>
                            <a:gdLst>
                              <a:gd name="T0" fmla="+- 0 1358 1301"/>
                              <a:gd name="T1" fmla="*/ T0 w 57"/>
                              <a:gd name="T2" fmla="+- 0 1345 1232"/>
                              <a:gd name="T3" fmla="*/ 1345 h 122"/>
                              <a:gd name="T4" fmla="+- 0 1304 1301"/>
                              <a:gd name="T5" fmla="*/ T4 w 57"/>
                              <a:gd name="T6" fmla="+- 0 1345 1232"/>
                              <a:gd name="T7" fmla="*/ 1345 h 122"/>
                              <a:gd name="T8" fmla="+- 0 1304 1301"/>
                              <a:gd name="T9" fmla="*/ T8 w 57"/>
                              <a:gd name="T10" fmla="+- 0 1354 1232"/>
                              <a:gd name="T11" fmla="*/ 1354 h 122"/>
                              <a:gd name="T12" fmla="+- 0 1358 1301"/>
                              <a:gd name="T13" fmla="*/ T12 w 57"/>
                              <a:gd name="T14" fmla="+- 0 1354 1232"/>
                              <a:gd name="T15" fmla="*/ 1354 h 122"/>
                              <a:gd name="T16" fmla="+- 0 1358 1301"/>
                              <a:gd name="T17" fmla="*/ T16 w 57"/>
                              <a:gd name="T18" fmla="+- 0 1345 1232"/>
                              <a:gd name="T19" fmla="*/ 1345 h 122"/>
                              <a:gd name="T20" fmla="+- 0 1339 1301"/>
                              <a:gd name="T21" fmla="*/ T20 w 57"/>
                              <a:gd name="T22" fmla="+- 0 1246 1232"/>
                              <a:gd name="T23" fmla="*/ 1246 h 122"/>
                              <a:gd name="T24" fmla="+- 0 1324 1301"/>
                              <a:gd name="T25" fmla="*/ T24 w 57"/>
                              <a:gd name="T26" fmla="+- 0 1246 1232"/>
                              <a:gd name="T27" fmla="*/ 1246 h 122"/>
                              <a:gd name="T28" fmla="+- 0 1324 1301"/>
                              <a:gd name="T29" fmla="*/ T28 w 57"/>
                              <a:gd name="T30" fmla="+- 0 1345 1232"/>
                              <a:gd name="T31" fmla="*/ 1345 h 122"/>
                              <a:gd name="T32" fmla="+- 0 1339 1301"/>
                              <a:gd name="T33" fmla="*/ T32 w 57"/>
                              <a:gd name="T34" fmla="+- 0 1345 1232"/>
                              <a:gd name="T35" fmla="*/ 1345 h 122"/>
                              <a:gd name="T36" fmla="+- 0 1339 1301"/>
                              <a:gd name="T37" fmla="*/ T36 w 57"/>
                              <a:gd name="T38" fmla="+- 0 1246 1232"/>
                              <a:gd name="T39" fmla="*/ 1246 h 122"/>
                              <a:gd name="T40" fmla="+- 0 1339 1301"/>
                              <a:gd name="T41" fmla="*/ T40 w 57"/>
                              <a:gd name="T42" fmla="+- 0 1232 1232"/>
                              <a:gd name="T43" fmla="*/ 1232 h 122"/>
                              <a:gd name="T44" fmla="+- 0 1328 1301"/>
                              <a:gd name="T45" fmla="*/ T44 w 57"/>
                              <a:gd name="T46" fmla="+- 0 1232 1232"/>
                              <a:gd name="T47" fmla="*/ 1232 h 122"/>
                              <a:gd name="T48" fmla="+- 0 1301 1301"/>
                              <a:gd name="T49" fmla="*/ T48 w 57"/>
                              <a:gd name="T50" fmla="+- 0 1251 1232"/>
                              <a:gd name="T51" fmla="*/ 1251 h 122"/>
                              <a:gd name="T52" fmla="+- 0 1301 1301"/>
                              <a:gd name="T53" fmla="*/ T52 w 57"/>
                              <a:gd name="T54" fmla="+- 0 1261 1232"/>
                              <a:gd name="T55" fmla="*/ 1261 h 122"/>
                              <a:gd name="T56" fmla="+- 0 1324 1301"/>
                              <a:gd name="T57" fmla="*/ T56 w 57"/>
                              <a:gd name="T58" fmla="+- 0 1246 1232"/>
                              <a:gd name="T59" fmla="*/ 1246 h 122"/>
                              <a:gd name="T60" fmla="+- 0 1339 1301"/>
                              <a:gd name="T61" fmla="*/ T60 w 57"/>
                              <a:gd name="T62" fmla="+- 0 1246 1232"/>
                              <a:gd name="T63" fmla="*/ 1246 h 122"/>
                              <a:gd name="T64" fmla="+- 0 1339 1301"/>
                              <a:gd name="T65" fmla="*/ T64 w 57"/>
                              <a:gd name="T66" fmla="+- 0 1232 1232"/>
                              <a:gd name="T67" fmla="*/ 1232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7" h="122">
                                <a:moveTo>
                                  <a:pt x="57" y="113"/>
                                </a:moveTo>
                                <a:lnTo>
                                  <a:pt x="3" y="113"/>
                                </a:lnTo>
                                <a:lnTo>
                                  <a:pt x="3" y="122"/>
                                </a:lnTo>
                                <a:lnTo>
                                  <a:pt x="57" y="122"/>
                                </a:lnTo>
                                <a:lnTo>
                                  <a:pt x="57" y="113"/>
                                </a:lnTo>
                                <a:close/>
                                <a:moveTo>
                                  <a:pt x="38" y="14"/>
                                </a:moveTo>
                                <a:lnTo>
                                  <a:pt x="23" y="14"/>
                                </a:lnTo>
                                <a:lnTo>
                                  <a:pt x="23" y="113"/>
                                </a:lnTo>
                                <a:lnTo>
                                  <a:pt x="38" y="113"/>
                                </a:lnTo>
                                <a:lnTo>
                                  <a:pt x="38" y="14"/>
                                </a:lnTo>
                                <a:close/>
                                <a:moveTo>
                                  <a:pt x="38" y="0"/>
                                </a:moveTo>
                                <a:lnTo>
                                  <a:pt x="27" y="0"/>
                                </a:lnTo>
                                <a:lnTo>
                                  <a:pt x="0" y="19"/>
                                </a:lnTo>
                                <a:lnTo>
                                  <a:pt x="0" y="29"/>
                                </a:lnTo>
                                <a:lnTo>
                                  <a:pt x="23" y="14"/>
                                </a:lnTo>
                                <a:lnTo>
                                  <a:pt x="38" y="14"/>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1" name="Picture 2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92" y="1232"/>
                            <a:ext cx="220"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27A193" id="Group 210" o:spid="_x0000_s1026" style="position:absolute;margin-left:65.05pt;margin-top:61.6pt;width:19.1pt;height:6.2pt;z-index:-251665408;mso-position-horizontal-relative:page" coordorigin="1301,1232" coordsize="38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">
                <v:shape id="Freeform 214" o:spid="_x0000_s1027" style="position:absolute;left:1645;top:1291;width:38;height:2;visibility:visible;mso-wrap-style:square;v-text-anchor:top" coordsize="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SvcEA&#10;AADcAAAADwAAAGRycy9kb3ducmV2LnhtbERPPWvDMBDdC/0P4grdGikegnGthBASCDQdmgbc8bAu&#10;lhPrZCzVdv99NRQ6Pt53uZldJ0YaQutZw3KhQBDX3rTcaLh8Hl5yECEiG+w8k4YfCrBZPz6UWBg/&#10;8QeN59iIFMKhQA02xr6QMtSWHIaF74kTd/WDw5jg0Egz4JTCXSczpVbSYcupwWJPO0v1/fztNFTO&#10;7fZf8V0hKfvWUXW65Xmu9fPTvH0FEWmO/+I/99FoyLK0Np1JR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MUr3BAAAA3AAAAA8AAAAAAAAAAAAAAAAAmAIAAGRycy9kb3du&#10;cmV2LnhtbFBLBQYAAAAABAAEAPUAAACGAwAAAAA=&#10;" path="m,l38,e" fillcolor="black" stroked="f">
                  <v:path arrowok="t" o:connecttype="custom" o:connectlocs="0,0;38,0" o:connectangles="0,0"/>
                </v:shape>
                <v:line id="Line 213" o:spid="_x0000_s1028" style="position:absolute;visibility:visible;mso-wrap-style:square" from="1645,1292" to="1683,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h1FMIAAADcAAAADwAAAGRycy9kb3ducmV2LnhtbESPQWsCMRSE7wX/Q3gFbzXbpYjdGqUI&#10;rZ4ErfT82DyTpZuXJUl3139vBMHjMDPfMMv16FrRU4iNZwWvswIEce11w0bB6efrZQEiJmSNrWdS&#10;cKEI69XkaYmV9gMfqD8mIzKEY4UKbEpdJWWsLTmMM98RZ+/sg8OUZTBSBxwy3LWyLIq5dNhwXrDY&#10;0cZS/Xf8dwp+O2ve9vFEAbdb4/Ug++/5Wanp8/j5ASLRmB7he3unFZTlO9zO5CMgV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gh1FMIAAADcAAAADwAAAAAAAAAAAAAA&#10;AAChAgAAZHJzL2Rvd25yZXYueG1sUEsFBgAAAAAEAAQA+QAAAJADAAAAAA==&#10;" strokeweight=".23883mm"/>
                <v:shape id="AutoShape 212" o:spid="_x0000_s1029" style="position:absolute;left:1301;top:1232;width:57;height:122;visibility:visible;mso-wrap-style:square;v-text-anchor:top" coordsize="57,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QQsEA&#10;AADcAAAADwAAAGRycy9kb3ducmV2LnhtbERPTWvCQBC9F/wPywi91U0jFEldpQiCgiBaPXgbstMk&#10;mJ2Nu6NJ/717KPT4eN/z5eBa9aAQG88G3icZKOLS24YrA6fv9dsMVBRki61nMvBLEZaL0cscC+t7&#10;PtDjKJVKIRwLNFCLdIXWsazJYZz4jjhxPz44lARDpW3APoW7VudZ9qEdNpwaauxoVVN5Pd6dgX62&#10;97d8N5xFtvtreVmFZheDMa/j4esTlNAg/+I/98YayKdpfjqTjoBe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6EELBAAAA3AAAAA8AAAAAAAAAAAAAAAAAmAIAAGRycy9kb3du&#10;cmV2LnhtbFBLBQYAAAAABAAEAPUAAACGAwAAAAA=&#10;" path="m57,113r-54,l3,122r54,l57,113xm38,14r-15,l23,113r15,l38,14xm38,l27,,,19,,29,23,14r15,l38,xe" fillcolor="black" stroked="f">
                  <v:path arrowok="t" o:connecttype="custom" o:connectlocs="57,1345;3,1345;3,1354;57,1354;57,1345;38,1246;23,1246;23,1345;38,1345;38,1246;38,1232;27,1232;0,1251;0,1261;23,1246;38,1246;38,1232" o:connectangles="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1" o:spid="_x0000_s1030" type="#_x0000_t75" style="position:absolute;left:1392;top:1232;width:220;height: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qq2TEAAAA3AAAAA8AAABkcnMvZG93bnJldi54bWxEj0FrwkAUhO8F/8PyhN7qJgrapq5ii4Le&#10;NK14fWaf2dDs25DdmvjvXaHQ4zAz3zDzZW9rcaXWV44VpKMEBHHhdMWlgu+vzcsrCB+QNdaOScGN&#10;PCwXg6c5Ztp1fKBrHkoRIewzVGBCaDIpfWHIoh+5hjh6F9daDFG2pdQtdhFuazlOkqm0WHFcMNjQ&#10;p6HiJ/+1CjZv3ey4P/rVOr+cTx/pTpvSBKWeh/3qHUSgPvyH/9pbrWA8SeFxJh4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qq2TEAAAA3AAAAA8AAAAAAAAAAAAAAAAA&#10;nwIAAGRycy9kb3ducmV2LnhtbFBLBQYAAAAABAAEAPcAAACQAwAAAAA=&#10;">
                  <v:imagedata r:id="rId12" o:title=""/>
                </v:shape>
                <w10:wrap anchorx="page"/>
              </v:group>
            </w:pict>
          </mc:Fallback>
        </mc:AlternateContent>
      </w:r>
      <w:r>
        <w:rPr>
          <w:noProof/>
          <w:lang w:val="en-GB" w:eastAsia="en-GB"/>
        </w:rPr>
        <mc:AlternateContent>
          <mc:Choice Requires="wpg">
            <w:drawing>
              <wp:anchor distT="0" distB="0" distL="114300" distR="114300" simplePos="0" relativeHeight="251652096" behindDoc="1" locked="0" layoutInCell="1" allowOverlap="1" wp14:anchorId="0152AAA8" wp14:editId="75284B35">
                <wp:simplePos x="0" y="0"/>
                <wp:positionH relativeFrom="page">
                  <wp:posOffset>826135</wp:posOffset>
                </wp:positionH>
                <wp:positionV relativeFrom="paragraph">
                  <wp:posOffset>1020445</wp:posOffset>
                </wp:positionV>
                <wp:extent cx="242570" cy="78740"/>
                <wp:effectExtent l="6985" t="7620" r="7620" b="0"/>
                <wp:wrapNone/>
                <wp:docPr id="222"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78740"/>
                          <a:chOff x="1301" y="1607"/>
                          <a:chExt cx="382" cy="124"/>
                        </a:xfrm>
                      </wpg:grpSpPr>
                      <wps:wsp>
                        <wps:cNvPr id="223" name="Freeform 209"/>
                        <wps:cNvSpPr>
                          <a:spLocks/>
                        </wps:cNvSpPr>
                        <wps:spPr bwMode="auto">
                          <a:xfrm>
                            <a:off x="1645" y="1667"/>
                            <a:ext cx="38" cy="2"/>
                          </a:xfrm>
                          <a:custGeom>
                            <a:avLst/>
                            <a:gdLst>
                              <a:gd name="T0" fmla="+- 0 1645 1645"/>
                              <a:gd name="T1" fmla="*/ T0 w 38"/>
                              <a:gd name="T2" fmla="+- 0 1683 1645"/>
                              <a:gd name="T3" fmla="*/ T2 w 38"/>
                            </a:gdLst>
                            <a:ahLst/>
                            <a:cxnLst>
                              <a:cxn ang="0">
                                <a:pos x="T1" y="0"/>
                              </a:cxn>
                              <a:cxn ang="0">
                                <a:pos x="T3" y="0"/>
                              </a:cxn>
                            </a:cxnLst>
                            <a:rect l="0" t="0" r="r" b="b"/>
                            <a:pathLst>
                              <a:path w="38">
                                <a:moveTo>
                                  <a:pt x="0" y="0"/>
                                </a:move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Line 208"/>
                        <wps:cNvCnPr>
                          <a:cxnSpLocks noChangeShapeType="1"/>
                        </wps:cNvCnPr>
                        <wps:spPr bwMode="auto">
                          <a:xfrm>
                            <a:off x="1645" y="1667"/>
                            <a:ext cx="38" cy="0"/>
                          </a:xfrm>
                          <a:prstGeom prst="line">
                            <a:avLst/>
                          </a:prstGeom>
                          <a:noFill/>
                          <a:ln w="859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AutoShape 207"/>
                        <wps:cNvSpPr>
                          <a:spLocks/>
                        </wps:cNvSpPr>
                        <wps:spPr bwMode="auto">
                          <a:xfrm>
                            <a:off x="1301" y="1607"/>
                            <a:ext cx="57" cy="122"/>
                          </a:xfrm>
                          <a:custGeom>
                            <a:avLst/>
                            <a:gdLst>
                              <a:gd name="T0" fmla="+- 0 1358 1301"/>
                              <a:gd name="T1" fmla="*/ T0 w 57"/>
                              <a:gd name="T2" fmla="+- 0 1720 1607"/>
                              <a:gd name="T3" fmla="*/ 1720 h 122"/>
                              <a:gd name="T4" fmla="+- 0 1304 1301"/>
                              <a:gd name="T5" fmla="*/ T4 w 57"/>
                              <a:gd name="T6" fmla="+- 0 1720 1607"/>
                              <a:gd name="T7" fmla="*/ 1720 h 122"/>
                              <a:gd name="T8" fmla="+- 0 1304 1301"/>
                              <a:gd name="T9" fmla="*/ T8 w 57"/>
                              <a:gd name="T10" fmla="+- 0 1729 1607"/>
                              <a:gd name="T11" fmla="*/ 1729 h 122"/>
                              <a:gd name="T12" fmla="+- 0 1358 1301"/>
                              <a:gd name="T13" fmla="*/ T12 w 57"/>
                              <a:gd name="T14" fmla="+- 0 1729 1607"/>
                              <a:gd name="T15" fmla="*/ 1729 h 122"/>
                              <a:gd name="T16" fmla="+- 0 1358 1301"/>
                              <a:gd name="T17" fmla="*/ T16 w 57"/>
                              <a:gd name="T18" fmla="+- 0 1720 1607"/>
                              <a:gd name="T19" fmla="*/ 1720 h 122"/>
                              <a:gd name="T20" fmla="+- 0 1339 1301"/>
                              <a:gd name="T21" fmla="*/ T20 w 57"/>
                              <a:gd name="T22" fmla="+- 0 1621 1607"/>
                              <a:gd name="T23" fmla="*/ 1621 h 122"/>
                              <a:gd name="T24" fmla="+- 0 1324 1301"/>
                              <a:gd name="T25" fmla="*/ T24 w 57"/>
                              <a:gd name="T26" fmla="+- 0 1621 1607"/>
                              <a:gd name="T27" fmla="*/ 1621 h 122"/>
                              <a:gd name="T28" fmla="+- 0 1324 1301"/>
                              <a:gd name="T29" fmla="*/ T28 w 57"/>
                              <a:gd name="T30" fmla="+- 0 1720 1607"/>
                              <a:gd name="T31" fmla="*/ 1720 h 122"/>
                              <a:gd name="T32" fmla="+- 0 1339 1301"/>
                              <a:gd name="T33" fmla="*/ T32 w 57"/>
                              <a:gd name="T34" fmla="+- 0 1720 1607"/>
                              <a:gd name="T35" fmla="*/ 1720 h 122"/>
                              <a:gd name="T36" fmla="+- 0 1339 1301"/>
                              <a:gd name="T37" fmla="*/ T36 w 57"/>
                              <a:gd name="T38" fmla="+- 0 1621 1607"/>
                              <a:gd name="T39" fmla="*/ 1621 h 122"/>
                              <a:gd name="T40" fmla="+- 0 1339 1301"/>
                              <a:gd name="T41" fmla="*/ T40 w 57"/>
                              <a:gd name="T42" fmla="+- 0 1607 1607"/>
                              <a:gd name="T43" fmla="*/ 1607 h 122"/>
                              <a:gd name="T44" fmla="+- 0 1328 1301"/>
                              <a:gd name="T45" fmla="*/ T44 w 57"/>
                              <a:gd name="T46" fmla="+- 0 1607 1607"/>
                              <a:gd name="T47" fmla="*/ 1607 h 122"/>
                              <a:gd name="T48" fmla="+- 0 1301 1301"/>
                              <a:gd name="T49" fmla="*/ T48 w 57"/>
                              <a:gd name="T50" fmla="+- 0 1626 1607"/>
                              <a:gd name="T51" fmla="*/ 1626 h 122"/>
                              <a:gd name="T52" fmla="+- 0 1301 1301"/>
                              <a:gd name="T53" fmla="*/ T52 w 57"/>
                              <a:gd name="T54" fmla="+- 0 1637 1607"/>
                              <a:gd name="T55" fmla="*/ 1637 h 122"/>
                              <a:gd name="T56" fmla="+- 0 1324 1301"/>
                              <a:gd name="T57" fmla="*/ T56 w 57"/>
                              <a:gd name="T58" fmla="+- 0 1621 1607"/>
                              <a:gd name="T59" fmla="*/ 1621 h 122"/>
                              <a:gd name="T60" fmla="+- 0 1339 1301"/>
                              <a:gd name="T61" fmla="*/ T60 w 57"/>
                              <a:gd name="T62" fmla="+- 0 1621 1607"/>
                              <a:gd name="T63" fmla="*/ 1621 h 122"/>
                              <a:gd name="T64" fmla="+- 0 1339 1301"/>
                              <a:gd name="T65" fmla="*/ T64 w 57"/>
                              <a:gd name="T66" fmla="+- 0 1607 1607"/>
                              <a:gd name="T67" fmla="*/ 1607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7" h="122">
                                <a:moveTo>
                                  <a:pt x="57" y="113"/>
                                </a:moveTo>
                                <a:lnTo>
                                  <a:pt x="3" y="113"/>
                                </a:lnTo>
                                <a:lnTo>
                                  <a:pt x="3" y="122"/>
                                </a:lnTo>
                                <a:lnTo>
                                  <a:pt x="57" y="122"/>
                                </a:lnTo>
                                <a:lnTo>
                                  <a:pt x="57" y="113"/>
                                </a:lnTo>
                                <a:close/>
                                <a:moveTo>
                                  <a:pt x="38" y="14"/>
                                </a:moveTo>
                                <a:lnTo>
                                  <a:pt x="23" y="14"/>
                                </a:lnTo>
                                <a:lnTo>
                                  <a:pt x="23" y="113"/>
                                </a:lnTo>
                                <a:lnTo>
                                  <a:pt x="38" y="113"/>
                                </a:lnTo>
                                <a:lnTo>
                                  <a:pt x="38" y="14"/>
                                </a:lnTo>
                                <a:close/>
                                <a:moveTo>
                                  <a:pt x="38" y="0"/>
                                </a:moveTo>
                                <a:lnTo>
                                  <a:pt x="27" y="0"/>
                                </a:lnTo>
                                <a:lnTo>
                                  <a:pt x="0" y="19"/>
                                </a:lnTo>
                                <a:lnTo>
                                  <a:pt x="0" y="30"/>
                                </a:lnTo>
                                <a:lnTo>
                                  <a:pt x="23" y="14"/>
                                </a:lnTo>
                                <a:lnTo>
                                  <a:pt x="38" y="14"/>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6" name="Picture 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92" y="1609"/>
                            <a:ext cx="219"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6BEF2D" id="Group 205" o:spid="_x0000_s1026" style="position:absolute;margin-left:65.05pt;margin-top:80.35pt;width:19.1pt;height:6.2pt;z-index:-251664384;mso-position-horizontal-relative:page" coordorigin="1301,1607" coordsize="38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">
                <v:shape id="Freeform 209" o:spid="_x0000_s1027" style="position:absolute;left:1645;top:1667;width:38;height:2;visibility:visible;mso-wrap-style:square;v-text-anchor:top" coordsize="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AzMMA&#10;AADcAAAADwAAAGRycy9kb3ducmV2LnhtbESPT2sCMRTE74V+h/AK3mriCrKsRhFpoaAe/AN6fGye&#10;m9XNy7JJdfvtG6HQ4zAzv2Fmi9414k5dqD1rGA0VCOLSm5orDcfD53sOIkRkg41n0vBDARbz15cZ&#10;FsY/eEf3faxEgnAoUIONsS2kDKUlh2HoW+LkXXznMCbZVdJ0+Ehw18hMqYl0WHNasNjSylJ52387&#10;DSfnVh/nuFVIyq4bOm2ueZ5rPXjrl1MQkfr4H/5rfxkNWTaG55l0B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AzMMAAADcAAAADwAAAAAAAAAAAAAAAACYAgAAZHJzL2Rv&#10;d25yZXYueG1sUEsFBgAAAAAEAAQA9QAAAIgDAAAAAA==&#10;" path="m,l38,e" fillcolor="black" stroked="f">
                  <v:path arrowok="t" o:connecttype="custom" o:connectlocs="0,0;38,0" o:connectangles="0,0"/>
                </v:shape>
                <v:line id="Line 208" o:spid="_x0000_s1028" style="position:absolute;visibility:visible;mso-wrap-style:square" from="1645,1667" to="1683,1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naisIAAADcAAAADwAAAGRycy9kb3ducmV2LnhtbESPT2sCMRTE74LfITzBm2a7iMjWKKVg&#10;9VTwDz0/Ns9k6eZlSeLu9ts3hYLHYWZ+w2z3o2tFTyE2nhW8LAsQxLXXDRsFt+thsQERE7LG1jMp&#10;+KEI+910ssVK+4HP1F+SERnCsUIFNqWukjLWlhzGpe+Is3f3wWHKMhipAw4Z7lpZFsVaOmw4L1js&#10;6N1S/X15OAVfnTWrz3ijgMej8XqQ/cf6rtR8Nr69gkg0pmf4v33SCspyBX9n8hG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AnaisIAAADcAAAADwAAAAAAAAAAAAAA&#10;AAChAgAAZHJzL2Rvd25yZXYueG1sUEsFBgAAAAAEAAQA+QAAAJADAAAAAA==&#10;" strokeweight=".23883mm"/>
                <v:shape id="AutoShape 207" o:spid="_x0000_s1029" style="position:absolute;left:1301;top:1607;width:57;height:122;visibility:visible;mso-wrap-style:square;v-text-anchor:top" coordsize="57,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QlB8QA&#10;AADcAAAADwAAAGRycy9kb3ducmV2LnhtbESPX2vCQBDE3wt+h2MLvtVLAxaJnlKEQgVB6p8H35bc&#10;Ngnm9uLdatJv3ysUfBxm5jfMYjW4Vt0pxMazgddJBoq49LbhysDx8PEyAxUF2WLrmQz8UITVcvS0&#10;wML6nr/ovpdKJQjHAg3UIl2hdSxrchgnviNO3rcPDiXJUGkbsE9w1+o8y960w4bTQo0drWsqL/ub&#10;M9DPdv6ab4eTyGZ3Kc/r0GxjMGb8PLzPQQkN8gj/tz+tgTyfwt+Zd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JQfEAAAA3AAAAA8AAAAAAAAAAAAAAAAAmAIAAGRycy9k&#10;b3ducmV2LnhtbFBLBQYAAAAABAAEAPUAAACJAwAAAAA=&#10;" path="m57,113r-54,l3,122r54,l57,113xm38,14r-15,l23,113r15,l38,14xm38,l27,,,19,,30,23,14r15,l38,xe" fillcolor="black" stroked="f">
                  <v:path arrowok="t" o:connecttype="custom" o:connectlocs="57,1720;3,1720;3,1729;57,1729;57,1720;38,1621;23,1621;23,1720;38,1720;38,1621;38,1607;27,1607;0,1626;0,1637;23,1621;38,1621;38,1607" o:connectangles="0,0,0,0,0,0,0,0,0,0,0,0,0,0,0,0,0"/>
                </v:shape>
                <v:shape id="Picture 206" o:spid="_x0000_s1030" type="#_x0000_t75" style="position:absolute;left:1392;top:1609;width:219;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ujjGAAAA3AAAAA8AAABkcnMvZG93bnJldi54bWxEj91qwkAUhO8LvsNyBG9EN02rSHSVaikU&#10;FMEf9PaYPSbB7NmQXTW+vVsQejnMfDPMZNaYUtyodoVlBe/9CARxanXBmYL97qc3AuE8ssbSMil4&#10;kIPZtPU2wUTbO2/otvWZCCXsElSQe18lUro0J4Oubyvi4J1tbdAHWWdS13gP5aaUcRQNpcGCw0KO&#10;FS1ySi/bq1EQH5eHx+B07M6jj++9/lytF/H5qlSn3XyNQXhq/H/4Rf/qwMVD+DsTjoC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Ty6OMYAAADcAAAADwAAAAAAAAAAAAAA&#10;AACfAgAAZHJzL2Rvd25yZXYueG1sUEsFBgAAAAAEAAQA9wAAAJIDAAAAAA==&#10;">
                  <v:imagedata r:id="rId14" o:title=""/>
                </v:shape>
                <w10:wrap anchorx="page"/>
              </v:group>
            </w:pict>
          </mc:Fallback>
        </mc:AlternateContent>
      </w:r>
      <w:r w:rsidR="006A3F04">
        <w:rPr>
          <w:noProof/>
          <w:lang w:val="en-GB" w:eastAsia="en-GB"/>
        </w:rPr>
        <w:drawing>
          <wp:anchor distT="0" distB="0" distL="0" distR="0" simplePos="0" relativeHeight="251641856" behindDoc="1" locked="0" layoutInCell="1" allowOverlap="1" wp14:anchorId="5B699000" wp14:editId="69F76D7E">
            <wp:simplePos x="0" y="0"/>
            <wp:positionH relativeFrom="page">
              <wp:posOffset>703316</wp:posOffset>
            </wp:positionH>
            <wp:positionV relativeFrom="paragraph">
              <wp:posOffset>1201172</wp:posOffset>
            </wp:positionV>
            <wp:extent cx="363915" cy="847725"/>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5" cstate="print"/>
                    <a:stretch>
                      <a:fillRect/>
                    </a:stretch>
                  </pic:blipFill>
                  <pic:spPr>
                    <a:xfrm>
                      <a:off x="0" y="0"/>
                      <a:ext cx="363915" cy="847725"/>
                    </a:xfrm>
                    <a:prstGeom prst="rect">
                      <a:avLst/>
                    </a:prstGeom>
                  </pic:spPr>
                </pic:pic>
              </a:graphicData>
            </a:graphic>
          </wp:anchor>
        </w:drawing>
      </w:r>
      <w:r>
        <w:rPr>
          <w:noProof/>
          <w:lang w:val="en-GB" w:eastAsia="en-GB"/>
        </w:rPr>
        <mc:AlternateContent>
          <mc:Choice Requires="wpg">
            <w:drawing>
              <wp:anchor distT="0" distB="0" distL="114300" distR="114300" simplePos="0" relativeHeight="251655168" behindDoc="1" locked="0" layoutInCell="1" allowOverlap="1" wp14:anchorId="7BCCFF69" wp14:editId="7F35A685">
                <wp:simplePos x="0" y="0"/>
                <wp:positionH relativeFrom="page">
                  <wp:posOffset>1602740</wp:posOffset>
                </wp:positionH>
                <wp:positionV relativeFrom="paragraph">
                  <wp:posOffset>1057275</wp:posOffset>
                </wp:positionV>
                <wp:extent cx="763905" cy="553085"/>
                <wp:effectExtent l="2540" t="6350" r="0" b="12065"/>
                <wp:wrapNone/>
                <wp:docPr id="210"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905" cy="553085"/>
                          <a:chOff x="2524" y="1665"/>
                          <a:chExt cx="1203" cy="871"/>
                        </a:xfrm>
                      </wpg:grpSpPr>
                      <wps:wsp>
                        <wps:cNvPr id="211" name="AutoShape 204"/>
                        <wps:cNvSpPr>
                          <a:spLocks/>
                        </wps:cNvSpPr>
                        <wps:spPr bwMode="auto">
                          <a:xfrm>
                            <a:off x="6588" y="9054"/>
                            <a:ext cx="124" cy="615"/>
                          </a:xfrm>
                          <a:custGeom>
                            <a:avLst/>
                            <a:gdLst>
                              <a:gd name="T0" fmla="+- 0 3043 6588"/>
                              <a:gd name="T1" fmla="*/ T0 w 124"/>
                              <a:gd name="T2" fmla="+- 0 2187 9054"/>
                              <a:gd name="T3" fmla="*/ 2187 h 615"/>
                              <a:gd name="T4" fmla="+- 0 3043 6588"/>
                              <a:gd name="T5" fmla="*/ T4 w 124"/>
                              <a:gd name="T6" fmla="+- 0 2278 9054"/>
                              <a:gd name="T7" fmla="*/ 2278 h 615"/>
                              <a:gd name="T8" fmla="+- 0 3061 6588"/>
                              <a:gd name="T9" fmla="*/ T8 w 124"/>
                              <a:gd name="T10" fmla="+- 0 2266 9054"/>
                              <a:gd name="T11" fmla="*/ 2266 h 615"/>
                              <a:gd name="T12" fmla="+- 0 3061 6588"/>
                              <a:gd name="T13" fmla="*/ T12 w 124"/>
                              <a:gd name="T14" fmla="+- 0 2378 9054"/>
                              <a:gd name="T15" fmla="*/ 2378 h 615"/>
                              <a:gd name="T16" fmla="+- 0 3082 6588"/>
                              <a:gd name="T17" fmla="*/ T16 w 124"/>
                              <a:gd name="T18" fmla="+- 0 2170 9054"/>
                              <a:gd name="T19" fmla="*/ 2170 h 615"/>
                              <a:gd name="T20" fmla="+- 0 3082 6588"/>
                              <a:gd name="T21" fmla="*/ T20 w 124"/>
                              <a:gd name="T22" fmla="+- 0 2263 9054"/>
                              <a:gd name="T23" fmla="*/ 2263 h 615"/>
                            </a:gdLst>
                            <a:ahLst/>
                            <a:cxnLst>
                              <a:cxn ang="0">
                                <a:pos x="T1" y="T3"/>
                              </a:cxn>
                              <a:cxn ang="0">
                                <a:pos x="T5" y="T7"/>
                              </a:cxn>
                              <a:cxn ang="0">
                                <a:pos x="T9" y="T11"/>
                              </a:cxn>
                              <a:cxn ang="0">
                                <a:pos x="T13" y="T15"/>
                              </a:cxn>
                              <a:cxn ang="0">
                                <a:pos x="T17" y="T19"/>
                              </a:cxn>
                              <a:cxn ang="0">
                                <a:pos x="T21" y="T23"/>
                              </a:cxn>
                            </a:cxnLst>
                            <a:rect l="0" t="0" r="r" b="b"/>
                            <a:pathLst>
                              <a:path w="124" h="615">
                                <a:moveTo>
                                  <a:pt x="-3545" y="-6867"/>
                                </a:moveTo>
                                <a:lnTo>
                                  <a:pt x="-3545" y="-6776"/>
                                </a:lnTo>
                                <a:moveTo>
                                  <a:pt x="-3527" y="-6788"/>
                                </a:moveTo>
                                <a:lnTo>
                                  <a:pt x="-3527" y="-6676"/>
                                </a:lnTo>
                                <a:moveTo>
                                  <a:pt x="-3506" y="-6884"/>
                                </a:moveTo>
                                <a:lnTo>
                                  <a:pt x="-3506" y="-6791"/>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AutoShape 203"/>
                        <wps:cNvSpPr>
                          <a:spLocks/>
                        </wps:cNvSpPr>
                        <wps:spPr bwMode="auto">
                          <a:xfrm>
                            <a:off x="6332" y="8071"/>
                            <a:ext cx="250" cy="2063"/>
                          </a:xfrm>
                          <a:custGeom>
                            <a:avLst/>
                            <a:gdLst>
                              <a:gd name="T0" fmla="+- 0 2962 6332"/>
                              <a:gd name="T1" fmla="*/ T0 w 250"/>
                              <a:gd name="T2" fmla="+- 0 1837 8072"/>
                              <a:gd name="T3" fmla="*/ 1837 h 2063"/>
                              <a:gd name="T4" fmla="+- 0 2962 6332"/>
                              <a:gd name="T5" fmla="*/ T4 w 250"/>
                              <a:gd name="T6" fmla="+- 0 2535 8072"/>
                              <a:gd name="T7" fmla="*/ 2535 h 2063"/>
                              <a:gd name="T8" fmla="+- 0 2974 6332"/>
                              <a:gd name="T9" fmla="*/ T8 w 250"/>
                              <a:gd name="T10" fmla="+- 0 2284 8072"/>
                              <a:gd name="T11" fmla="*/ 2284 h 2063"/>
                              <a:gd name="T12" fmla="+- 0 2974 6332"/>
                              <a:gd name="T13" fmla="*/ T12 w 250"/>
                              <a:gd name="T14" fmla="+- 0 2508 8072"/>
                              <a:gd name="T15" fmla="*/ 2508 h 2063"/>
                              <a:gd name="T16" fmla="+- 0 3007 6332"/>
                              <a:gd name="T17" fmla="*/ T16 w 250"/>
                              <a:gd name="T18" fmla="+- 0 1936 8072"/>
                              <a:gd name="T19" fmla="*/ 1936 h 2063"/>
                              <a:gd name="T20" fmla="+- 0 3007 6332"/>
                              <a:gd name="T21" fmla="*/ T20 w 250"/>
                              <a:gd name="T22" fmla="+- 0 2072 8072"/>
                              <a:gd name="T23" fmla="*/ 2072 h 2063"/>
                              <a:gd name="T24" fmla="+- 0 3041 6332"/>
                              <a:gd name="T25" fmla="*/ T24 w 250"/>
                              <a:gd name="T26" fmla="+- 0 2064 8072"/>
                              <a:gd name="T27" fmla="*/ 2064 h 2063"/>
                              <a:gd name="T28" fmla="+- 0 3041 6332"/>
                              <a:gd name="T29" fmla="*/ T28 w 250"/>
                              <a:gd name="T30" fmla="+- 0 2176 8072"/>
                              <a:gd name="T31" fmla="*/ 2176 h 2063"/>
                              <a:gd name="T32" fmla="+- 0 3034 6332"/>
                              <a:gd name="T33" fmla="*/ T32 w 250"/>
                              <a:gd name="T34" fmla="+- 0 2077 8072"/>
                              <a:gd name="T35" fmla="*/ 2077 h 2063"/>
                              <a:gd name="T36" fmla="+- 0 3034 6332"/>
                              <a:gd name="T37" fmla="*/ T36 w 250"/>
                              <a:gd name="T38" fmla="+- 0 2223 8072"/>
                              <a:gd name="T39" fmla="*/ 2223 h 20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0" h="2063">
                                <a:moveTo>
                                  <a:pt x="-3370" y="-6235"/>
                                </a:moveTo>
                                <a:lnTo>
                                  <a:pt x="-3370" y="-5537"/>
                                </a:lnTo>
                                <a:moveTo>
                                  <a:pt x="-3358" y="-5788"/>
                                </a:moveTo>
                                <a:lnTo>
                                  <a:pt x="-3358" y="-5564"/>
                                </a:lnTo>
                                <a:moveTo>
                                  <a:pt x="-3325" y="-6136"/>
                                </a:moveTo>
                                <a:lnTo>
                                  <a:pt x="-3325" y="-6000"/>
                                </a:lnTo>
                                <a:moveTo>
                                  <a:pt x="-3291" y="-6008"/>
                                </a:moveTo>
                                <a:lnTo>
                                  <a:pt x="-3291" y="-5896"/>
                                </a:lnTo>
                                <a:moveTo>
                                  <a:pt x="-3298" y="-5995"/>
                                </a:moveTo>
                                <a:lnTo>
                                  <a:pt x="-3298" y="-5849"/>
                                </a:lnTo>
                              </a:path>
                            </a:pathLst>
                          </a:custGeom>
                          <a:noFill/>
                          <a:ln w="4154">
                            <a:solidFill>
                              <a:srgbClr val="686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AutoShape 202"/>
                        <wps:cNvSpPr>
                          <a:spLocks/>
                        </wps:cNvSpPr>
                        <wps:spPr bwMode="auto">
                          <a:xfrm>
                            <a:off x="7041" y="7561"/>
                            <a:ext cx="369" cy="1596"/>
                          </a:xfrm>
                          <a:custGeom>
                            <a:avLst/>
                            <a:gdLst>
                              <a:gd name="T0" fmla="+- 0 3186 7042"/>
                              <a:gd name="T1" fmla="*/ T0 w 369"/>
                              <a:gd name="T2" fmla="+- 0 2114 7562"/>
                              <a:gd name="T3" fmla="*/ 2114 h 1596"/>
                              <a:gd name="T4" fmla="+- 0 3186 7042"/>
                              <a:gd name="T5" fmla="*/ T4 w 369"/>
                              <a:gd name="T6" fmla="+- 0 2205 7562"/>
                              <a:gd name="T7" fmla="*/ 2205 h 1596"/>
                              <a:gd name="T8" fmla="+- 0 3200 7042"/>
                              <a:gd name="T9" fmla="*/ T8 w 369"/>
                              <a:gd name="T10" fmla="+- 0 1929 7562"/>
                              <a:gd name="T11" fmla="*/ 1929 h 1596"/>
                              <a:gd name="T12" fmla="+- 0 3200 7042"/>
                              <a:gd name="T13" fmla="*/ T12 w 369"/>
                              <a:gd name="T14" fmla="+- 0 2010 7562"/>
                              <a:gd name="T15" fmla="*/ 2010 h 1596"/>
                              <a:gd name="T16" fmla="+- 0 3207 7042"/>
                              <a:gd name="T17" fmla="*/ T16 w 369"/>
                              <a:gd name="T18" fmla="+- 0 1912 7562"/>
                              <a:gd name="T19" fmla="*/ 1912 h 1596"/>
                              <a:gd name="T20" fmla="+- 0 3207 7042"/>
                              <a:gd name="T21" fmla="*/ T20 w 369"/>
                              <a:gd name="T22" fmla="+- 0 1980 7562"/>
                              <a:gd name="T23" fmla="*/ 1980 h 1596"/>
                              <a:gd name="T24" fmla="+- 0 3217 7042"/>
                              <a:gd name="T25" fmla="*/ T24 w 369"/>
                              <a:gd name="T26" fmla="+- 0 2054 7562"/>
                              <a:gd name="T27" fmla="*/ 2054 h 1596"/>
                              <a:gd name="T28" fmla="+- 0 3217 7042"/>
                              <a:gd name="T29" fmla="*/ T28 w 369"/>
                              <a:gd name="T30" fmla="+- 0 2135 7562"/>
                              <a:gd name="T31" fmla="*/ 2135 h 1596"/>
                              <a:gd name="T32" fmla="+- 0 3221 7042"/>
                              <a:gd name="T33" fmla="*/ T32 w 369"/>
                              <a:gd name="T34" fmla="+- 0 1971 7562"/>
                              <a:gd name="T35" fmla="*/ 1971 h 1596"/>
                              <a:gd name="T36" fmla="+- 0 3221 7042"/>
                              <a:gd name="T37" fmla="*/ T36 w 369"/>
                              <a:gd name="T38" fmla="+- 0 2044 7562"/>
                              <a:gd name="T39" fmla="*/ 2044 h 1596"/>
                              <a:gd name="T40" fmla="+- 0 3226 7042"/>
                              <a:gd name="T41" fmla="*/ T40 w 369"/>
                              <a:gd name="T42" fmla="+- 0 1969 7562"/>
                              <a:gd name="T43" fmla="*/ 1969 h 1596"/>
                              <a:gd name="T44" fmla="+- 0 3226 7042"/>
                              <a:gd name="T45" fmla="*/ T44 w 369"/>
                              <a:gd name="T46" fmla="+- 0 2043 7562"/>
                              <a:gd name="T47" fmla="*/ 2043 h 1596"/>
                              <a:gd name="T48" fmla="+- 0 3268 7042"/>
                              <a:gd name="T49" fmla="*/ T48 w 369"/>
                              <a:gd name="T50" fmla="+- 0 2087 7562"/>
                              <a:gd name="T51" fmla="*/ 2087 h 1596"/>
                              <a:gd name="T52" fmla="+- 0 3268 7042"/>
                              <a:gd name="T53" fmla="*/ T52 w 369"/>
                              <a:gd name="T54" fmla="+- 0 2175 7562"/>
                              <a:gd name="T55" fmla="*/ 2175 h 1596"/>
                              <a:gd name="T56" fmla="+- 0 3286 7042"/>
                              <a:gd name="T57" fmla="*/ T56 w 369"/>
                              <a:gd name="T58" fmla="+- 0 1978 7562"/>
                              <a:gd name="T59" fmla="*/ 1978 h 1596"/>
                              <a:gd name="T60" fmla="+- 0 3286 7042"/>
                              <a:gd name="T61" fmla="*/ T60 w 369"/>
                              <a:gd name="T62" fmla="+- 0 2056 7562"/>
                              <a:gd name="T63" fmla="*/ 2056 h 1596"/>
                              <a:gd name="T64" fmla="+- 0 3293 7042"/>
                              <a:gd name="T65" fmla="*/ T64 w 369"/>
                              <a:gd name="T66" fmla="+- 0 1990 7562"/>
                              <a:gd name="T67" fmla="*/ 1990 h 1596"/>
                              <a:gd name="T68" fmla="+- 0 3293 7042"/>
                              <a:gd name="T69" fmla="*/ T68 w 369"/>
                              <a:gd name="T70" fmla="+- 0 2070 7562"/>
                              <a:gd name="T71" fmla="*/ 2070 h 1596"/>
                              <a:gd name="T72" fmla="+- 0 3302 7042"/>
                              <a:gd name="T73" fmla="*/ T72 w 369"/>
                              <a:gd name="T74" fmla="+- 0 1665 7562"/>
                              <a:gd name="T75" fmla="*/ 1665 h 1596"/>
                              <a:gd name="T76" fmla="+- 0 3302 7042"/>
                              <a:gd name="T77" fmla="*/ T76 w 369"/>
                              <a:gd name="T78" fmla="+- 0 1999 7562"/>
                              <a:gd name="T79" fmla="*/ 1999 h 1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69" h="1596">
                                <a:moveTo>
                                  <a:pt x="-3856" y="-5448"/>
                                </a:moveTo>
                                <a:lnTo>
                                  <a:pt x="-3856" y="-5357"/>
                                </a:lnTo>
                                <a:moveTo>
                                  <a:pt x="-3842" y="-5633"/>
                                </a:moveTo>
                                <a:lnTo>
                                  <a:pt x="-3842" y="-5552"/>
                                </a:lnTo>
                                <a:moveTo>
                                  <a:pt x="-3835" y="-5650"/>
                                </a:moveTo>
                                <a:lnTo>
                                  <a:pt x="-3835" y="-5582"/>
                                </a:lnTo>
                                <a:moveTo>
                                  <a:pt x="-3825" y="-5508"/>
                                </a:moveTo>
                                <a:lnTo>
                                  <a:pt x="-3825" y="-5427"/>
                                </a:lnTo>
                                <a:moveTo>
                                  <a:pt x="-3821" y="-5591"/>
                                </a:moveTo>
                                <a:lnTo>
                                  <a:pt x="-3821" y="-5518"/>
                                </a:lnTo>
                                <a:moveTo>
                                  <a:pt x="-3816" y="-5593"/>
                                </a:moveTo>
                                <a:lnTo>
                                  <a:pt x="-3816" y="-5519"/>
                                </a:lnTo>
                                <a:moveTo>
                                  <a:pt x="-3774" y="-5475"/>
                                </a:moveTo>
                                <a:lnTo>
                                  <a:pt x="-3774" y="-5387"/>
                                </a:lnTo>
                                <a:moveTo>
                                  <a:pt x="-3756" y="-5584"/>
                                </a:moveTo>
                                <a:lnTo>
                                  <a:pt x="-3756" y="-5506"/>
                                </a:lnTo>
                                <a:moveTo>
                                  <a:pt x="-3749" y="-5572"/>
                                </a:moveTo>
                                <a:lnTo>
                                  <a:pt x="-3749" y="-5492"/>
                                </a:lnTo>
                                <a:moveTo>
                                  <a:pt x="-3740" y="-5897"/>
                                </a:moveTo>
                                <a:lnTo>
                                  <a:pt x="-3740" y="-5563"/>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AutoShape 201"/>
                        <wps:cNvSpPr>
                          <a:spLocks/>
                        </wps:cNvSpPr>
                        <wps:spPr bwMode="auto">
                          <a:xfrm>
                            <a:off x="6974" y="8230"/>
                            <a:ext cx="371" cy="688"/>
                          </a:xfrm>
                          <a:custGeom>
                            <a:avLst/>
                            <a:gdLst>
                              <a:gd name="T0" fmla="+- 0 3165 6975"/>
                              <a:gd name="T1" fmla="*/ T0 w 371"/>
                              <a:gd name="T2" fmla="+- 0 1978 8230"/>
                              <a:gd name="T3" fmla="*/ 1978 h 688"/>
                              <a:gd name="T4" fmla="+- 0 3165 6975"/>
                              <a:gd name="T5" fmla="*/ T4 w 371"/>
                              <a:gd name="T6" fmla="+- 0 2086 8230"/>
                              <a:gd name="T7" fmla="*/ 2086 h 688"/>
                              <a:gd name="T8" fmla="+- 0 3266 6975"/>
                              <a:gd name="T9" fmla="*/ T8 w 371"/>
                              <a:gd name="T10" fmla="+- 0 1994 8230"/>
                              <a:gd name="T11" fmla="*/ 1994 h 688"/>
                              <a:gd name="T12" fmla="+- 0 3266 6975"/>
                              <a:gd name="T13" fmla="*/ T12 w 371"/>
                              <a:gd name="T14" fmla="+- 0 2059 8230"/>
                              <a:gd name="T15" fmla="*/ 2059 h 688"/>
                              <a:gd name="T16" fmla="+- 0 3282 6975"/>
                              <a:gd name="T17" fmla="*/ T16 w 371"/>
                              <a:gd name="T18" fmla="+- 0 1998 8230"/>
                              <a:gd name="T19" fmla="*/ 1998 h 688"/>
                              <a:gd name="T20" fmla="+- 0 3282 6975"/>
                              <a:gd name="T21" fmla="*/ T20 w 371"/>
                              <a:gd name="T22" fmla="+- 0 2072 8230"/>
                              <a:gd name="T23" fmla="*/ 2072 h 688"/>
                              <a:gd name="T24" fmla="+- 0 3256 6975"/>
                              <a:gd name="T25" fmla="*/ T24 w 371"/>
                              <a:gd name="T26" fmla="+- 0 1891 8230"/>
                              <a:gd name="T27" fmla="*/ 1891 h 688"/>
                              <a:gd name="T28" fmla="+- 0 3256 6975"/>
                              <a:gd name="T29" fmla="*/ T28 w 371"/>
                              <a:gd name="T30" fmla="+- 0 2105 8230"/>
                              <a:gd name="T31" fmla="*/ 2105 h 688"/>
                              <a:gd name="T32" fmla="+- 0 3244 6975"/>
                              <a:gd name="T33" fmla="*/ T32 w 371"/>
                              <a:gd name="T34" fmla="+- 0 1914 8230"/>
                              <a:gd name="T35" fmla="*/ 1914 h 688"/>
                              <a:gd name="T36" fmla="+- 0 3244 6975"/>
                              <a:gd name="T37" fmla="*/ T36 w 371"/>
                              <a:gd name="T38" fmla="+- 0 2123 8230"/>
                              <a:gd name="T39" fmla="*/ 2123 h 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1" h="688">
                                <a:moveTo>
                                  <a:pt x="-3810" y="-6252"/>
                                </a:moveTo>
                                <a:lnTo>
                                  <a:pt x="-3810" y="-6144"/>
                                </a:lnTo>
                                <a:moveTo>
                                  <a:pt x="-3709" y="-6236"/>
                                </a:moveTo>
                                <a:lnTo>
                                  <a:pt x="-3709" y="-6171"/>
                                </a:lnTo>
                                <a:moveTo>
                                  <a:pt x="-3693" y="-6232"/>
                                </a:moveTo>
                                <a:lnTo>
                                  <a:pt x="-3693" y="-6158"/>
                                </a:lnTo>
                                <a:moveTo>
                                  <a:pt x="-3719" y="-6339"/>
                                </a:moveTo>
                                <a:lnTo>
                                  <a:pt x="-3719" y="-6125"/>
                                </a:lnTo>
                                <a:moveTo>
                                  <a:pt x="-3731" y="-6316"/>
                                </a:moveTo>
                                <a:lnTo>
                                  <a:pt x="-3731" y="-6107"/>
                                </a:lnTo>
                              </a:path>
                            </a:pathLst>
                          </a:custGeom>
                          <a:noFill/>
                          <a:ln w="4154">
                            <a:solidFill>
                              <a:srgbClr val="686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AutoShape 200"/>
                        <wps:cNvSpPr>
                          <a:spLocks/>
                        </wps:cNvSpPr>
                        <wps:spPr bwMode="auto">
                          <a:xfrm>
                            <a:off x="7695" y="8251"/>
                            <a:ext cx="161" cy="501"/>
                          </a:xfrm>
                          <a:custGeom>
                            <a:avLst/>
                            <a:gdLst>
                              <a:gd name="T0" fmla="+- 0 3392 7696"/>
                              <a:gd name="T1" fmla="*/ T0 w 161"/>
                              <a:gd name="T2" fmla="+- 0 1898 8252"/>
                              <a:gd name="T3" fmla="*/ 1898 h 501"/>
                              <a:gd name="T4" fmla="+- 0 3392 7696"/>
                              <a:gd name="T5" fmla="*/ T4 w 161"/>
                              <a:gd name="T6" fmla="+- 0 1997 8252"/>
                              <a:gd name="T7" fmla="*/ 1997 h 501"/>
                              <a:gd name="T8" fmla="+- 0 3416 7696"/>
                              <a:gd name="T9" fmla="*/ T8 w 161"/>
                              <a:gd name="T10" fmla="+- 0 1939 8252"/>
                              <a:gd name="T11" fmla="*/ 1939 h 501"/>
                              <a:gd name="T12" fmla="+- 0 3416 7696"/>
                              <a:gd name="T13" fmla="*/ T12 w 161"/>
                              <a:gd name="T14" fmla="+- 0 2009 8252"/>
                              <a:gd name="T15" fmla="*/ 2009 h 501"/>
                              <a:gd name="T16" fmla="+- 0 3435 7696"/>
                              <a:gd name="T17" fmla="*/ T16 w 161"/>
                              <a:gd name="T18" fmla="+- 0 1989 8252"/>
                              <a:gd name="T19" fmla="*/ 1989 h 501"/>
                              <a:gd name="T20" fmla="+- 0 3435 7696"/>
                              <a:gd name="T21" fmla="*/ T20 w 161"/>
                              <a:gd name="T22" fmla="+- 0 2068 8252"/>
                              <a:gd name="T23" fmla="*/ 2068 h 501"/>
                              <a:gd name="T24" fmla="+- 0 3443 7696"/>
                              <a:gd name="T25" fmla="*/ T24 w 161"/>
                              <a:gd name="T26" fmla="+- 0 1972 8252"/>
                              <a:gd name="T27" fmla="*/ 1972 h 501"/>
                              <a:gd name="T28" fmla="+- 0 3443 7696"/>
                              <a:gd name="T29" fmla="*/ T28 w 161"/>
                              <a:gd name="T30" fmla="+- 0 2047 8252"/>
                              <a:gd name="T31" fmla="*/ 2047 h 50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1" h="501">
                                <a:moveTo>
                                  <a:pt x="-4304" y="-6354"/>
                                </a:moveTo>
                                <a:lnTo>
                                  <a:pt x="-4304" y="-6255"/>
                                </a:lnTo>
                                <a:moveTo>
                                  <a:pt x="-4280" y="-6313"/>
                                </a:moveTo>
                                <a:lnTo>
                                  <a:pt x="-4280" y="-6243"/>
                                </a:lnTo>
                                <a:moveTo>
                                  <a:pt x="-4261" y="-6263"/>
                                </a:moveTo>
                                <a:lnTo>
                                  <a:pt x="-4261" y="-6184"/>
                                </a:lnTo>
                                <a:moveTo>
                                  <a:pt x="-4253" y="-6280"/>
                                </a:moveTo>
                                <a:lnTo>
                                  <a:pt x="-4253" y="-6205"/>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Line 199"/>
                        <wps:cNvCnPr>
                          <a:cxnSpLocks noChangeShapeType="1"/>
                        </wps:cNvCnPr>
                        <wps:spPr bwMode="auto">
                          <a:xfrm>
                            <a:off x="3462" y="2003"/>
                            <a:ext cx="0" cy="128"/>
                          </a:xfrm>
                          <a:prstGeom prst="line">
                            <a:avLst/>
                          </a:prstGeom>
                          <a:noFill/>
                          <a:ln w="51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7" name="Line 198"/>
                        <wps:cNvCnPr>
                          <a:cxnSpLocks noChangeShapeType="1"/>
                        </wps:cNvCnPr>
                        <wps:spPr bwMode="auto">
                          <a:xfrm>
                            <a:off x="3497" y="2056"/>
                            <a:ext cx="0" cy="84"/>
                          </a:xfrm>
                          <a:prstGeom prst="line">
                            <a:avLst/>
                          </a:prstGeom>
                          <a:noFill/>
                          <a:ln w="40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8" name="AutoShape 197"/>
                        <wps:cNvSpPr>
                          <a:spLocks/>
                        </wps:cNvSpPr>
                        <wps:spPr bwMode="auto">
                          <a:xfrm>
                            <a:off x="7221" y="7800"/>
                            <a:ext cx="708" cy="1654"/>
                          </a:xfrm>
                          <a:custGeom>
                            <a:avLst/>
                            <a:gdLst>
                              <a:gd name="T0" fmla="+- 0 3364 7222"/>
                              <a:gd name="T1" fmla="*/ T0 w 708"/>
                              <a:gd name="T2" fmla="+- 0 1932 7800"/>
                              <a:gd name="T3" fmla="*/ 1932 h 1654"/>
                              <a:gd name="T4" fmla="+- 0 3364 7222"/>
                              <a:gd name="T5" fmla="*/ T4 w 708"/>
                              <a:gd name="T6" fmla="+- 0 2020 7800"/>
                              <a:gd name="T7" fmla="*/ 2020 h 1654"/>
                              <a:gd name="T8" fmla="+- 0 3243 7222"/>
                              <a:gd name="T9" fmla="*/ T8 w 708"/>
                              <a:gd name="T10" fmla="+- 0 1889 7800"/>
                              <a:gd name="T11" fmla="*/ 1889 h 1654"/>
                              <a:gd name="T12" fmla="+- 0 3243 7222"/>
                              <a:gd name="T13" fmla="*/ T12 w 708"/>
                              <a:gd name="T14" fmla="+- 0 2053 7800"/>
                              <a:gd name="T15" fmla="*/ 2053 h 1654"/>
                              <a:gd name="T16" fmla="+- 0 3256 7222"/>
                              <a:gd name="T17" fmla="*/ T16 w 708"/>
                              <a:gd name="T18" fmla="+- 0 1877 7800"/>
                              <a:gd name="T19" fmla="*/ 1877 h 1654"/>
                              <a:gd name="T20" fmla="+- 0 3256 7222"/>
                              <a:gd name="T21" fmla="*/ T20 w 708"/>
                              <a:gd name="T22" fmla="+- 0 2079 7800"/>
                              <a:gd name="T23" fmla="*/ 2079 h 1654"/>
                              <a:gd name="T24" fmla="+- 0 3281 7222"/>
                              <a:gd name="T25" fmla="*/ T24 w 708"/>
                              <a:gd name="T26" fmla="+- 0 1998 7800"/>
                              <a:gd name="T27" fmla="*/ 1998 h 1654"/>
                              <a:gd name="T28" fmla="+- 0 3281 7222"/>
                              <a:gd name="T29" fmla="*/ T28 w 708"/>
                              <a:gd name="T30" fmla="+- 0 2136 7800"/>
                              <a:gd name="T31" fmla="*/ 2136 h 1654"/>
                              <a:gd name="T32" fmla="+- 0 3408 7222"/>
                              <a:gd name="T33" fmla="*/ T32 w 708"/>
                              <a:gd name="T34" fmla="+- 0 1745 7800"/>
                              <a:gd name="T35" fmla="*/ 1745 h 1654"/>
                              <a:gd name="T36" fmla="+- 0 3408 7222"/>
                              <a:gd name="T37" fmla="*/ T36 w 708"/>
                              <a:gd name="T38" fmla="+- 0 1901 7800"/>
                              <a:gd name="T39" fmla="*/ 1901 h 1654"/>
                              <a:gd name="T40" fmla="+- 0 3463 7222"/>
                              <a:gd name="T41" fmla="*/ T40 w 708"/>
                              <a:gd name="T42" fmla="+- 0 2143 7800"/>
                              <a:gd name="T43" fmla="*/ 2143 h 1654"/>
                              <a:gd name="T44" fmla="+- 0 3463 7222"/>
                              <a:gd name="T45" fmla="*/ T44 w 708"/>
                              <a:gd name="T46" fmla="+- 0 2305 7800"/>
                              <a:gd name="T47" fmla="*/ 2305 h 1654"/>
                              <a:gd name="T48" fmla="+- 0 3463 7222"/>
                              <a:gd name="T49" fmla="*/ T48 w 708"/>
                              <a:gd name="T50" fmla="+- 0 1954 7800"/>
                              <a:gd name="T51" fmla="*/ 1954 h 1654"/>
                              <a:gd name="T52" fmla="+- 0 3463 7222"/>
                              <a:gd name="T53" fmla="*/ T52 w 708"/>
                              <a:gd name="T54" fmla="+- 0 2115 7800"/>
                              <a:gd name="T55" fmla="*/ 2115 h 1654"/>
                              <a:gd name="T56" fmla="+- 0 3466 7222"/>
                              <a:gd name="T57" fmla="*/ T56 w 708"/>
                              <a:gd name="T58" fmla="+- 0 2053 7800"/>
                              <a:gd name="T59" fmla="*/ 2053 h 1654"/>
                              <a:gd name="T60" fmla="+- 0 3466 7222"/>
                              <a:gd name="T61" fmla="*/ T60 w 708"/>
                              <a:gd name="T62" fmla="+- 0 2148 7800"/>
                              <a:gd name="T63" fmla="*/ 2148 h 1654"/>
                              <a:gd name="T64" fmla="+- 0 3465 7222"/>
                              <a:gd name="T65" fmla="*/ T64 w 708"/>
                              <a:gd name="T66" fmla="+- 0 2006 7800"/>
                              <a:gd name="T67" fmla="*/ 2006 h 1654"/>
                              <a:gd name="T68" fmla="+- 0 3465 7222"/>
                              <a:gd name="T69" fmla="*/ T68 w 708"/>
                              <a:gd name="T70" fmla="+- 0 2105 7800"/>
                              <a:gd name="T71" fmla="*/ 2105 h 1654"/>
                              <a:gd name="T72" fmla="+- 0 3455 7222"/>
                              <a:gd name="T73" fmla="*/ T72 w 708"/>
                              <a:gd name="T74" fmla="+- 0 1998 7800"/>
                              <a:gd name="T75" fmla="*/ 1998 h 1654"/>
                              <a:gd name="T76" fmla="+- 0 3455 7222"/>
                              <a:gd name="T77" fmla="*/ T76 w 708"/>
                              <a:gd name="T78" fmla="+- 0 2103 7800"/>
                              <a:gd name="T79" fmla="*/ 2103 h 16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08" h="1654">
                                <a:moveTo>
                                  <a:pt x="-3858" y="-5868"/>
                                </a:moveTo>
                                <a:lnTo>
                                  <a:pt x="-3858" y="-5780"/>
                                </a:lnTo>
                                <a:moveTo>
                                  <a:pt x="-3979" y="-5911"/>
                                </a:moveTo>
                                <a:lnTo>
                                  <a:pt x="-3979" y="-5747"/>
                                </a:lnTo>
                                <a:moveTo>
                                  <a:pt x="-3966" y="-5923"/>
                                </a:moveTo>
                                <a:lnTo>
                                  <a:pt x="-3966" y="-5721"/>
                                </a:lnTo>
                                <a:moveTo>
                                  <a:pt x="-3941" y="-5802"/>
                                </a:moveTo>
                                <a:lnTo>
                                  <a:pt x="-3941" y="-5664"/>
                                </a:lnTo>
                                <a:moveTo>
                                  <a:pt x="-3814" y="-6055"/>
                                </a:moveTo>
                                <a:lnTo>
                                  <a:pt x="-3814" y="-5899"/>
                                </a:lnTo>
                                <a:moveTo>
                                  <a:pt x="-3759" y="-5657"/>
                                </a:moveTo>
                                <a:lnTo>
                                  <a:pt x="-3759" y="-5495"/>
                                </a:lnTo>
                                <a:moveTo>
                                  <a:pt x="-3759" y="-5846"/>
                                </a:moveTo>
                                <a:lnTo>
                                  <a:pt x="-3759" y="-5685"/>
                                </a:lnTo>
                                <a:moveTo>
                                  <a:pt x="-3756" y="-5747"/>
                                </a:moveTo>
                                <a:lnTo>
                                  <a:pt x="-3756" y="-5652"/>
                                </a:lnTo>
                                <a:moveTo>
                                  <a:pt x="-3757" y="-5794"/>
                                </a:moveTo>
                                <a:lnTo>
                                  <a:pt x="-3757" y="-5695"/>
                                </a:lnTo>
                                <a:moveTo>
                                  <a:pt x="-3767" y="-5802"/>
                                </a:moveTo>
                                <a:lnTo>
                                  <a:pt x="-3767" y="-5697"/>
                                </a:lnTo>
                              </a:path>
                            </a:pathLst>
                          </a:custGeom>
                          <a:noFill/>
                          <a:ln w="4154">
                            <a:solidFill>
                              <a:srgbClr val="686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AutoShape 196"/>
                        <wps:cNvSpPr>
                          <a:spLocks/>
                        </wps:cNvSpPr>
                        <wps:spPr bwMode="auto">
                          <a:xfrm>
                            <a:off x="8370" y="8188"/>
                            <a:ext cx="326" cy="743"/>
                          </a:xfrm>
                          <a:custGeom>
                            <a:avLst/>
                            <a:gdLst>
                              <a:gd name="T0" fmla="+- 0 3605 8370"/>
                              <a:gd name="T1" fmla="*/ T0 w 326"/>
                              <a:gd name="T2" fmla="+- 0 1970 8188"/>
                              <a:gd name="T3" fmla="*/ 1970 h 743"/>
                              <a:gd name="T4" fmla="+- 0 3605 8370"/>
                              <a:gd name="T5" fmla="*/ T4 w 326"/>
                              <a:gd name="T6" fmla="+- 0 2053 8188"/>
                              <a:gd name="T7" fmla="*/ 2053 h 743"/>
                              <a:gd name="T8" fmla="+- 0 3610 8370"/>
                              <a:gd name="T9" fmla="*/ T8 w 326"/>
                              <a:gd name="T10" fmla="+- 0 2001 8188"/>
                              <a:gd name="T11" fmla="*/ 2001 h 743"/>
                              <a:gd name="T12" fmla="+- 0 3610 8370"/>
                              <a:gd name="T13" fmla="*/ T12 w 326"/>
                              <a:gd name="T14" fmla="+- 0 2075 8188"/>
                              <a:gd name="T15" fmla="*/ 2075 h 743"/>
                              <a:gd name="T16" fmla="+- 0 3619 8370"/>
                              <a:gd name="T17" fmla="*/ T16 w 326"/>
                              <a:gd name="T18" fmla="+- 0 2035 8188"/>
                              <a:gd name="T19" fmla="*/ 2035 h 743"/>
                              <a:gd name="T20" fmla="+- 0 3619 8370"/>
                              <a:gd name="T21" fmla="*/ T20 w 326"/>
                              <a:gd name="T22" fmla="+- 0 2112 8188"/>
                              <a:gd name="T23" fmla="*/ 2112 h 743"/>
                              <a:gd name="T24" fmla="+- 0 3628 8370"/>
                              <a:gd name="T25" fmla="*/ T24 w 326"/>
                              <a:gd name="T26" fmla="+- 0 2050 8188"/>
                              <a:gd name="T27" fmla="*/ 2050 h 743"/>
                              <a:gd name="T28" fmla="+- 0 3628 8370"/>
                              <a:gd name="T29" fmla="*/ T28 w 326"/>
                              <a:gd name="T30" fmla="+- 0 2128 8188"/>
                              <a:gd name="T31" fmla="*/ 2128 h 743"/>
                              <a:gd name="T32" fmla="+- 0 3635 8370"/>
                              <a:gd name="T33" fmla="*/ T32 w 326"/>
                              <a:gd name="T34" fmla="+- 0 2037 8188"/>
                              <a:gd name="T35" fmla="*/ 2037 h 743"/>
                              <a:gd name="T36" fmla="+- 0 3635 8370"/>
                              <a:gd name="T37" fmla="*/ T36 w 326"/>
                              <a:gd name="T38" fmla="+- 0 2113 8188"/>
                              <a:gd name="T39" fmla="*/ 2113 h 743"/>
                              <a:gd name="T40" fmla="+- 0 3642 8370"/>
                              <a:gd name="T41" fmla="*/ T40 w 326"/>
                              <a:gd name="T42" fmla="+- 0 1966 8188"/>
                              <a:gd name="T43" fmla="*/ 1966 h 743"/>
                              <a:gd name="T44" fmla="+- 0 3642 8370"/>
                              <a:gd name="T45" fmla="*/ T44 w 326"/>
                              <a:gd name="T46" fmla="+- 0 2048 8188"/>
                              <a:gd name="T47" fmla="*/ 2048 h 743"/>
                              <a:gd name="T48" fmla="+- 0 3654 8370"/>
                              <a:gd name="T49" fmla="*/ T48 w 326"/>
                              <a:gd name="T50" fmla="+- 0 1945 8188"/>
                              <a:gd name="T51" fmla="*/ 1945 h 743"/>
                              <a:gd name="T52" fmla="+- 0 3654 8370"/>
                              <a:gd name="T53" fmla="*/ T52 w 326"/>
                              <a:gd name="T54" fmla="+- 0 2014 8188"/>
                              <a:gd name="T55" fmla="*/ 2014 h 743"/>
                              <a:gd name="T56" fmla="+- 0 3658 8370"/>
                              <a:gd name="T57" fmla="*/ T56 w 326"/>
                              <a:gd name="T58" fmla="+- 0 1899 8188"/>
                              <a:gd name="T59" fmla="*/ 1899 h 743"/>
                              <a:gd name="T60" fmla="+- 0 3658 8370"/>
                              <a:gd name="T61" fmla="*/ T60 w 326"/>
                              <a:gd name="T62" fmla="+- 0 1965 8188"/>
                              <a:gd name="T63" fmla="*/ 1965 h 743"/>
                              <a:gd name="T64" fmla="+- 0 3661 8370"/>
                              <a:gd name="T65" fmla="*/ T64 w 326"/>
                              <a:gd name="T66" fmla="+- 0 1903 8188"/>
                              <a:gd name="T67" fmla="*/ 1903 h 743"/>
                              <a:gd name="T68" fmla="+- 0 3661 8370"/>
                              <a:gd name="T69" fmla="*/ T68 w 326"/>
                              <a:gd name="T70" fmla="+- 0 1970 8188"/>
                              <a:gd name="T71" fmla="*/ 1970 h 743"/>
                              <a:gd name="T72" fmla="+- 0 3675 8370"/>
                              <a:gd name="T73" fmla="*/ T72 w 326"/>
                              <a:gd name="T74" fmla="+- 0 1940 8188"/>
                              <a:gd name="T75" fmla="*/ 1940 h 743"/>
                              <a:gd name="T76" fmla="+- 0 3675 8370"/>
                              <a:gd name="T77" fmla="*/ T76 w 326"/>
                              <a:gd name="T78" fmla="+- 0 2010 8188"/>
                              <a:gd name="T79" fmla="*/ 2010 h 743"/>
                              <a:gd name="T80" fmla="+- 0 3691 8370"/>
                              <a:gd name="T81" fmla="*/ T80 w 326"/>
                              <a:gd name="T82" fmla="+- 0 1920 8188"/>
                              <a:gd name="T83" fmla="*/ 1920 h 743"/>
                              <a:gd name="T84" fmla="+- 0 3691 8370"/>
                              <a:gd name="T85" fmla="*/ T84 w 326"/>
                              <a:gd name="T86" fmla="+- 0 1988 8188"/>
                              <a:gd name="T87" fmla="*/ 1988 h 743"/>
                              <a:gd name="T88" fmla="+- 0 3695 8370"/>
                              <a:gd name="T89" fmla="*/ T88 w 326"/>
                              <a:gd name="T90" fmla="+- 0 1925 8188"/>
                              <a:gd name="T91" fmla="*/ 1925 h 743"/>
                              <a:gd name="T92" fmla="+- 0 3695 8370"/>
                              <a:gd name="T93" fmla="*/ T92 w 326"/>
                              <a:gd name="T94" fmla="+- 0 1994 8188"/>
                              <a:gd name="T95" fmla="*/ 1994 h 743"/>
                              <a:gd name="T96" fmla="+- 0 3704 8370"/>
                              <a:gd name="T97" fmla="*/ T96 w 326"/>
                              <a:gd name="T98" fmla="+- 0 1877 8188"/>
                              <a:gd name="T99" fmla="*/ 1877 h 743"/>
                              <a:gd name="T100" fmla="+- 0 3704 8370"/>
                              <a:gd name="T101" fmla="*/ T100 w 326"/>
                              <a:gd name="T102" fmla="+- 0 1945 8188"/>
                              <a:gd name="T103" fmla="*/ 1945 h 743"/>
                              <a:gd name="T104" fmla="+- 0 3708 8370"/>
                              <a:gd name="T105" fmla="*/ T104 w 326"/>
                              <a:gd name="T106" fmla="+- 0 1881 8188"/>
                              <a:gd name="T107" fmla="*/ 1881 h 743"/>
                              <a:gd name="T108" fmla="+- 0 3708 8370"/>
                              <a:gd name="T109" fmla="*/ T108 w 326"/>
                              <a:gd name="T110" fmla="+- 0 1947 8188"/>
                              <a:gd name="T111" fmla="*/ 1947 h 7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26" h="743">
                                <a:moveTo>
                                  <a:pt x="-4765" y="-6218"/>
                                </a:moveTo>
                                <a:lnTo>
                                  <a:pt x="-4765" y="-6135"/>
                                </a:lnTo>
                                <a:moveTo>
                                  <a:pt x="-4760" y="-6187"/>
                                </a:moveTo>
                                <a:lnTo>
                                  <a:pt x="-4760" y="-6113"/>
                                </a:lnTo>
                                <a:moveTo>
                                  <a:pt x="-4751" y="-6153"/>
                                </a:moveTo>
                                <a:lnTo>
                                  <a:pt x="-4751" y="-6076"/>
                                </a:lnTo>
                                <a:moveTo>
                                  <a:pt x="-4742" y="-6138"/>
                                </a:moveTo>
                                <a:lnTo>
                                  <a:pt x="-4742" y="-6060"/>
                                </a:lnTo>
                                <a:moveTo>
                                  <a:pt x="-4735" y="-6151"/>
                                </a:moveTo>
                                <a:lnTo>
                                  <a:pt x="-4735" y="-6075"/>
                                </a:lnTo>
                                <a:moveTo>
                                  <a:pt x="-4728" y="-6222"/>
                                </a:moveTo>
                                <a:lnTo>
                                  <a:pt x="-4728" y="-6140"/>
                                </a:lnTo>
                                <a:moveTo>
                                  <a:pt x="-4716" y="-6243"/>
                                </a:moveTo>
                                <a:lnTo>
                                  <a:pt x="-4716" y="-6174"/>
                                </a:lnTo>
                                <a:moveTo>
                                  <a:pt x="-4712" y="-6289"/>
                                </a:moveTo>
                                <a:lnTo>
                                  <a:pt x="-4712" y="-6223"/>
                                </a:lnTo>
                                <a:moveTo>
                                  <a:pt x="-4709" y="-6285"/>
                                </a:moveTo>
                                <a:lnTo>
                                  <a:pt x="-4709" y="-6218"/>
                                </a:lnTo>
                                <a:moveTo>
                                  <a:pt x="-4695" y="-6248"/>
                                </a:moveTo>
                                <a:lnTo>
                                  <a:pt x="-4695" y="-6178"/>
                                </a:lnTo>
                                <a:moveTo>
                                  <a:pt x="-4679" y="-6268"/>
                                </a:moveTo>
                                <a:lnTo>
                                  <a:pt x="-4679" y="-6200"/>
                                </a:lnTo>
                                <a:moveTo>
                                  <a:pt x="-4675" y="-6263"/>
                                </a:moveTo>
                                <a:lnTo>
                                  <a:pt x="-4675" y="-6194"/>
                                </a:lnTo>
                                <a:moveTo>
                                  <a:pt x="-4666" y="-6311"/>
                                </a:moveTo>
                                <a:lnTo>
                                  <a:pt x="-4666" y="-6243"/>
                                </a:lnTo>
                                <a:moveTo>
                                  <a:pt x="-4662" y="-6307"/>
                                </a:moveTo>
                                <a:lnTo>
                                  <a:pt x="-4662" y="-6241"/>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AutoShape 195"/>
                        <wps:cNvSpPr>
                          <a:spLocks/>
                        </wps:cNvSpPr>
                        <wps:spPr bwMode="auto">
                          <a:xfrm>
                            <a:off x="5006" y="8024"/>
                            <a:ext cx="3627" cy="1233"/>
                          </a:xfrm>
                          <a:custGeom>
                            <a:avLst/>
                            <a:gdLst>
                              <a:gd name="T0" fmla="+- 0 3654 5006"/>
                              <a:gd name="T1" fmla="*/ T0 w 3627"/>
                              <a:gd name="T2" fmla="+- 0 1935 8024"/>
                              <a:gd name="T3" fmla="*/ 1935 h 1233"/>
                              <a:gd name="T4" fmla="+- 0 3654 5006"/>
                              <a:gd name="T5" fmla="*/ T4 w 3627"/>
                              <a:gd name="T6" fmla="+- 0 2040 8024"/>
                              <a:gd name="T7" fmla="*/ 2040 h 1233"/>
                              <a:gd name="T8" fmla="+- 0 3671 5006"/>
                              <a:gd name="T9" fmla="*/ T8 w 3627"/>
                              <a:gd name="T10" fmla="+- 0 1949 8024"/>
                              <a:gd name="T11" fmla="*/ 1949 h 1233"/>
                              <a:gd name="T12" fmla="+- 0 3671 5006"/>
                              <a:gd name="T13" fmla="*/ T12 w 3627"/>
                              <a:gd name="T14" fmla="+- 0 2046 8024"/>
                              <a:gd name="T15" fmla="*/ 2046 h 1233"/>
                              <a:gd name="T16" fmla="+- 0 3676 5006"/>
                              <a:gd name="T17" fmla="*/ T16 w 3627"/>
                              <a:gd name="T18" fmla="+- 0 1874 8024"/>
                              <a:gd name="T19" fmla="*/ 1874 h 1233"/>
                              <a:gd name="T20" fmla="+- 0 3676 5006"/>
                              <a:gd name="T21" fmla="*/ T20 w 3627"/>
                              <a:gd name="T22" fmla="+- 0 2018 8024"/>
                              <a:gd name="T23" fmla="*/ 2018 h 1233"/>
                              <a:gd name="T24" fmla="+- 0 3679 5006"/>
                              <a:gd name="T25" fmla="*/ T24 w 3627"/>
                              <a:gd name="T26" fmla="+- 0 1907 8024"/>
                              <a:gd name="T27" fmla="*/ 1907 h 1233"/>
                              <a:gd name="T28" fmla="+- 0 3679 5006"/>
                              <a:gd name="T29" fmla="*/ T28 w 3627"/>
                              <a:gd name="T30" fmla="+- 0 2006 8024"/>
                              <a:gd name="T31" fmla="*/ 2006 h 1233"/>
                              <a:gd name="T32" fmla="+- 0 3687 5006"/>
                              <a:gd name="T33" fmla="*/ T32 w 3627"/>
                              <a:gd name="T34" fmla="+- 0 1949 8024"/>
                              <a:gd name="T35" fmla="*/ 1949 h 1233"/>
                              <a:gd name="T36" fmla="+- 0 3687 5006"/>
                              <a:gd name="T37" fmla="*/ T36 w 3627"/>
                              <a:gd name="T38" fmla="+- 0 2077 8024"/>
                              <a:gd name="T39" fmla="*/ 2077 h 1233"/>
                              <a:gd name="T40" fmla="+- 0 3688 5006"/>
                              <a:gd name="T41" fmla="*/ T40 w 3627"/>
                              <a:gd name="T42" fmla="+- 0 1900 8024"/>
                              <a:gd name="T43" fmla="*/ 1900 h 1233"/>
                              <a:gd name="T44" fmla="+- 0 3688 5006"/>
                              <a:gd name="T45" fmla="*/ T44 w 3627"/>
                              <a:gd name="T46" fmla="+- 0 2029 8024"/>
                              <a:gd name="T47" fmla="*/ 2029 h 1233"/>
                              <a:gd name="T48" fmla="+- 0 3653 5006"/>
                              <a:gd name="T49" fmla="*/ T48 w 3627"/>
                              <a:gd name="T50" fmla="+- 0 2164 8024"/>
                              <a:gd name="T51" fmla="*/ 2164 h 1233"/>
                              <a:gd name="T52" fmla="+- 0 3653 5006"/>
                              <a:gd name="T53" fmla="*/ T52 w 3627"/>
                              <a:gd name="T54" fmla="+- 0 2238 8024"/>
                              <a:gd name="T55" fmla="*/ 2238 h 1233"/>
                              <a:gd name="T56" fmla="+- 0 3659 5006"/>
                              <a:gd name="T57" fmla="*/ T56 w 3627"/>
                              <a:gd name="T58" fmla="+- 0 1967 8024"/>
                              <a:gd name="T59" fmla="*/ 1967 h 1233"/>
                              <a:gd name="T60" fmla="+- 0 3659 5006"/>
                              <a:gd name="T61" fmla="*/ T60 w 3627"/>
                              <a:gd name="T62" fmla="+- 0 2052 8024"/>
                              <a:gd name="T63" fmla="*/ 2052 h 1233"/>
                              <a:gd name="T64" fmla="+- 0 3678 5006"/>
                              <a:gd name="T65" fmla="*/ T64 w 3627"/>
                              <a:gd name="T66" fmla="+- 0 1950 8024"/>
                              <a:gd name="T67" fmla="*/ 1950 h 1233"/>
                              <a:gd name="T68" fmla="+- 0 3678 5006"/>
                              <a:gd name="T69" fmla="*/ T68 w 3627"/>
                              <a:gd name="T70" fmla="+- 0 2104 8024"/>
                              <a:gd name="T71" fmla="*/ 2104 h 1233"/>
                              <a:gd name="T72" fmla="+- 0 3686 5006"/>
                              <a:gd name="T73" fmla="*/ T72 w 3627"/>
                              <a:gd name="T74" fmla="+- 0 1867 8024"/>
                              <a:gd name="T75" fmla="*/ 1867 h 1233"/>
                              <a:gd name="T76" fmla="+- 0 3686 5006"/>
                              <a:gd name="T77" fmla="*/ T76 w 3627"/>
                              <a:gd name="T78" fmla="+- 0 1994 8024"/>
                              <a:gd name="T79" fmla="*/ 1994 h 1233"/>
                              <a:gd name="T80" fmla="+- 0 2543 5006"/>
                              <a:gd name="T81" fmla="*/ T80 w 3627"/>
                              <a:gd name="T82" fmla="+- 0 1832 8024"/>
                              <a:gd name="T83" fmla="*/ 1832 h 1233"/>
                              <a:gd name="T84" fmla="+- 0 2543 5006"/>
                              <a:gd name="T85" fmla="*/ T84 w 3627"/>
                              <a:gd name="T86" fmla="+- 0 1975 8024"/>
                              <a:gd name="T87" fmla="*/ 1975 h 1233"/>
                              <a:gd name="T88" fmla="+- 0 2575 5006"/>
                              <a:gd name="T89" fmla="*/ T88 w 3627"/>
                              <a:gd name="T90" fmla="+- 0 1821 8024"/>
                              <a:gd name="T91" fmla="*/ 1821 h 1233"/>
                              <a:gd name="T92" fmla="+- 0 2575 5006"/>
                              <a:gd name="T93" fmla="*/ T92 w 3627"/>
                              <a:gd name="T94" fmla="+- 0 1959 8024"/>
                              <a:gd name="T95" fmla="*/ 1959 h 1233"/>
                              <a:gd name="T96" fmla="+- 0 2603 5006"/>
                              <a:gd name="T97" fmla="*/ T96 w 3627"/>
                              <a:gd name="T98" fmla="+- 0 1901 8024"/>
                              <a:gd name="T99" fmla="*/ 1901 h 1233"/>
                              <a:gd name="T100" fmla="+- 0 2603 5006"/>
                              <a:gd name="T101" fmla="*/ T100 w 3627"/>
                              <a:gd name="T102" fmla="+- 0 2003 8024"/>
                              <a:gd name="T103" fmla="*/ 2003 h 1233"/>
                              <a:gd name="T104" fmla="+- 0 2608 5006"/>
                              <a:gd name="T105" fmla="*/ T104 w 3627"/>
                              <a:gd name="T106" fmla="+- 0 1903 8024"/>
                              <a:gd name="T107" fmla="*/ 1903 h 1233"/>
                              <a:gd name="T108" fmla="+- 0 2608 5006"/>
                              <a:gd name="T109" fmla="*/ T108 w 3627"/>
                              <a:gd name="T110" fmla="+- 0 2019 8024"/>
                              <a:gd name="T111" fmla="*/ 2019 h 1233"/>
                              <a:gd name="T112" fmla="+- 0 2586 5006"/>
                              <a:gd name="T113" fmla="*/ T112 w 3627"/>
                              <a:gd name="T114" fmla="+- 0 1881 8024"/>
                              <a:gd name="T115" fmla="*/ 1881 h 1233"/>
                              <a:gd name="T116" fmla="+- 0 2586 5006"/>
                              <a:gd name="T117" fmla="*/ T116 w 3627"/>
                              <a:gd name="T118" fmla="+- 0 1953 8024"/>
                              <a:gd name="T119" fmla="*/ 1953 h 1233"/>
                              <a:gd name="T120" fmla="+- 0 2621 5006"/>
                              <a:gd name="T121" fmla="*/ T120 w 3627"/>
                              <a:gd name="T122" fmla="+- 0 1931 8024"/>
                              <a:gd name="T123" fmla="*/ 1931 h 1233"/>
                              <a:gd name="T124" fmla="+- 0 2621 5006"/>
                              <a:gd name="T125" fmla="*/ T124 w 3627"/>
                              <a:gd name="T126" fmla="+- 0 2041 8024"/>
                              <a:gd name="T127" fmla="*/ 2041 h 1233"/>
                              <a:gd name="T128" fmla="+- 0 2630 5006"/>
                              <a:gd name="T129" fmla="*/ T128 w 3627"/>
                              <a:gd name="T130" fmla="+- 0 1867 8024"/>
                              <a:gd name="T131" fmla="*/ 1867 h 1233"/>
                              <a:gd name="T132" fmla="+- 0 2630 5006"/>
                              <a:gd name="T133" fmla="*/ T132 w 3627"/>
                              <a:gd name="T134" fmla="+- 0 2064 8024"/>
                              <a:gd name="T135" fmla="*/ 2064 h 1233"/>
                              <a:gd name="T136" fmla="+- 0 2673 5006"/>
                              <a:gd name="T137" fmla="*/ T136 w 3627"/>
                              <a:gd name="T138" fmla="+- 0 1934 8024"/>
                              <a:gd name="T139" fmla="*/ 1934 h 1233"/>
                              <a:gd name="T140" fmla="+- 0 2673 5006"/>
                              <a:gd name="T141" fmla="*/ T140 w 3627"/>
                              <a:gd name="T142" fmla="+- 0 2003 8024"/>
                              <a:gd name="T143" fmla="*/ 2003 h 1233"/>
                              <a:gd name="T144" fmla="+- 0 2585 5006"/>
                              <a:gd name="T145" fmla="*/ T144 w 3627"/>
                              <a:gd name="T146" fmla="+- 0 1930 8024"/>
                              <a:gd name="T147" fmla="*/ 1930 h 1233"/>
                              <a:gd name="T148" fmla="+- 0 2585 5006"/>
                              <a:gd name="T149" fmla="*/ T148 w 3627"/>
                              <a:gd name="T150" fmla="+- 0 2015 8024"/>
                              <a:gd name="T151" fmla="*/ 2015 h 1233"/>
                              <a:gd name="T152" fmla="+- 0 2594 5006"/>
                              <a:gd name="T153" fmla="*/ T152 w 3627"/>
                              <a:gd name="T154" fmla="+- 0 1950 8024"/>
                              <a:gd name="T155" fmla="*/ 1950 h 1233"/>
                              <a:gd name="T156" fmla="+- 0 2594 5006"/>
                              <a:gd name="T157" fmla="*/ T156 w 3627"/>
                              <a:gd name="T158" fmla="+- 0 2093 8024"/>
                              <a:gd name="T159" fmla="*/ 2093 h 1233"/>
                              <a:gd name="T160" fmla="+- 0 2589 5006"/>
                              <a:gd name="T161" fmla="*/ T160 w 3627"/>
                              <a:gd name="T162" fmla="+- 0 1933 8024"/>
                              <a:gd name="T163" fmla="*/ 1933 h 1233"/>
                              <a:gd name="T164" fmla="+- 0 2589 5006"/>
                              <a:gd name="T165" fmla="*/ T164 w 3627"/>
                              <a:gd name="T166" fmla="+- 0 2020 8024"/>
                              <a:gd name="T167" fmla="*/ 2020 h 1233"/>
                              <a:gd name="T168" fmla="+- 0 2785 5006"/>
                              <a:gd name="T169" fmla="*/ T168 w 3627"/>
                              <a:gd name="T170" fmla="+- 0 1945 8024"/>
                              <a:gd name="T171" fmla="*/ 1945 h 1233"/>
                              <a:gd name="T172" fmla="+- 0 2785 5006"/>
                              <a:gd name="T173" fmla="*/ T172 w 3627"/>
                              <a:gd name="T174" fmla="+- 0 2015 8024"/>
                              <a:gd name="T175" fmla="*/ 2015 h 1233"/>
                              <a:gd name="T176" fmla="+- 0 2816 5006"/>
                              <a:gd name="T177" fmla="*/ T176 w 3627"/>
                              <a:gd name="T178" fmla="+- 0 1968 8024"/>
                              <a:gd name="T179" fmla="*/ 1968 h 1233"/>
                              <a:gd name="T180" fmla="+- 0 2816 5006"/>
                              <a:gd name="T181" fmla="*/ T180 w 3627"/>
                              <a:gd name="T182" fmla="+- 0 2078 8024"/>
                              <a:gd name="T183" fmla="*/ 2078 h 1233"/>
                              <a:gd name="T184" fmla="+- 0 2836 5006"/>
                              <a:gd name="T185" fmla="*/ T184 w 3627"/>
                              <a:gd name="T186" fmla="+- 0 1930 8024"/>
                              <a:gd name="T187" fmla="*/ 1930 h 1233"/>
                              <a:gd name="T188" fmla="+- 0 2836 5006"/>
                              <a:gd name="T189" fmla="*/ T188 w 3627"/>
                              <a:gd name="T190" fmla="+- 0 2014 8024"/>
                              <a:gd name="T191" fmla="*/ 2014 h 1233"/>
                              <a:gd name="T192" fmla="+- 0 2852 5006"/>
                              <a:gd name="T193" fmla="*/ T192 w 3627"/>
                              <a:gd name="T194" fmla="+- 0 1956 8024"/>
                              <a:gd name="T195" fmla="*/ 1956 h 1233"/>
                              <a:gd name="T196" fmla="+- 0 2852 5006"/>
                              <a:gd name="T197" fmla="*/ T196 w 3627"/>
                              <a:gd name="T198" fmla="+- 0 2123 8024"/>
                              <a:gd name="T199" fmla="*/ 2123 h 1233"/>
                              <a:gd name="T200" fmla="+- 0 2820 5006"/>
                              <a:gd name="T201" fmla="*/ T200 w 3627"/>
                              <a:gd name="T202" fmla="+- 0 1896 8024"/>
                              <a:gd name="T203" fmla="*/ 1896 h 1233"/>
                              <a:gd name="T204" fmla="+- 0 2820 5006"/>
                              <a:gd name="T205" fmla="*/ T204 w 3627"/>
                              <a:gd name="T206" fmla="+- 0 1978 8024"/>
                              <a:gd name="T207" fmla="*/ 1978 h 1233"/>
                              <a:gd name="T208" fmla="+- 0 2816 5006"/>
                              <a:gd name="T209" fmla="*/ T208 w 3627"/>
                              <a:gd name="T210" fmla="+- 0 1981 8024"/>
                              <a:gd name="T211" fmla="*/ 1981 h 1233"/>
                              <a:gd name="T212" fmla="+- 0 2816 5006"/>
                              <a:gd name="T213" fmla="*/ T212 w 3627"/>
                              <a:gd name="T214" fmla="+- 0 2050 8024"/>
                              <a:gd name="T215" fmla="*/ 2050 h 1233"/>
                              <a:gd name="T216" fmla="+- 0 2807 5006"/>
                              <a:gd name="T217" fmla="*/ T216 w 3627"/>
                              <a:gd name="T218" fmla="+- 0 2001 8024"/>
                              <a:gd name="T219" fmla="*/ 2001 h 1233"/>
                              <a:gd name="T220" fmla="+- 0 2807 5006"/>
                              <a:gd name="T221" fmla="*/ T220 w 3627"/>
                              <a:gd name="T222" fmla="+- 0 2114 8024"/>
                              <a:gd name="T223" fmla="*/ 2114 h 1233"/>
                              <a:gd name="T224" fmla="+- 0 2819 5006"/>
                              <a:gd name="T225" fmla="*/ T224 w 3627"/>
                              <a:gd name="T226" fmla="+- 0 1997 8024"/>
                              <a:gd name="T227" fmla="*/ 1997 h 1233"/>
                              <a:gd name="T228" fmla="+- 0 2819 5006"/>
                              <a:gd name="T229" fmla="*/ T228 w 3627"/>
                              <a:gd name="T230" fmla="+- 0 2146 8024"/>
                              <a:gd name="T231" fmla="*/ 2146 h 1233"/>
                              <a:gd name="T232" fmla="+- 0 2804 5006"/>
                              <a:gd name="T233" fmla="*/ T232 w 3627"/>
                              <a:gd name="T234" fmla="+- 0 2036 8024"/>
                              <a:gd name="T235" fmla="*/ 2036 h 1233"/>
                              <a:gd name="T236" fmla="+- 0 2804 5006"/>
                              <a:gd name="T237" fmla="*/ T236 w 3627"/>
                              <a:gd name="T238" fmla="+- 0 2154 8024"/>
                              <a:gd name="T239" fmla="*/ 2154 h 1233"/>
                              <a:gd name="T240" fmla="+- 0 2812 5006"/>
                              <a:gd name="T241" fmla="*/ T240 w 3627"/>
                              <a:gd name="T242" fmla="+- 0 1968 8024"/>
                              <a:gd name="T243" fmla="*/ 1968 h 1233"/>
                              <a:gd name="T244" fmla="+- 0 2812 5006"/>
                              <a:gd name="T245" fmla="*/ T244 w 3627"/>
                              <a:gd name="T246" fmla="+- 0 2037 8024"/>
                              <a:gd name="T247" fmla="*/ 2037 h 1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627" h="1233">
                                <a:moveTo>
                                  <a:pt x="-1352" y="-6089"/>
                                </a:moveTo>
                                <a:lnTo>
                                  <a:pt x="-1352" y="-5984"/>
                                </a:lnTo>
                                <a:moveTo>
                                  <a:pt x="-1335" y="-6075"/>
                                </a:moveTo>
                                <a:lnTo>
                                  <a:pt x="-1335" y="-5978"/>
                                </a:lnTo>
                                <a:moveTo>
                                  <a:pt x="-1330" y="-6150"/>
                                </a:moveTo>
                                <a:lnTo>
                                  <a:pt x="-1330" y="-6006"/>
                                </a:lnTo>
                                <a:moveTo>
                                  <a:pt x="-1327" y="-6117"/>
                                </a:moveTo>
                                <a:lnTo>
                                  <a:pt x="-1327" y="-6018"/>
                                </a:lnTo>
                                <a:moveTo>
                                  <a:pt x="-1319" y="-6075"/>
                                </a:moveTo>
                                <a:lnTo>
                                  <a:pt x="-1319" y="-5947"/>
                                </a:lnTo>
                                <a:moveTo>
                                  <a:pt x="-1318" y="-6124"/>
                                </a:moveTo>
                                <a:lnTo>
                                  <a:pt x="-1318" y="-5995"/>
                                </a:lnTo>
                                <a:moveTo>
                                  <a:pt x="-1353" y="-5860"/>
                                </a:moveTo>
                                <a:lnTo>
                                  <a:pt x="-1353" y="-5786"/>
                                </a:lnTo>
                                <a:moveTo>
                                  <a:pt x="-1347" y="-6057"/>
                                </a:moveTo>
                                <a:lnTo>
                                  <a:pt x="-1347" y="-5972"/>
                                </a:lnTo>
                                <a:moveTo>
                                  <a:pt x="-1328" y="-6074"/>
                                </a:moveTo>
                                <a:lnTo>
                                  <a:pt x="-1328" y="-5920"/>
                                </a:lnTo>
                                <a:moveTo>
                                  <a:pt x="-1320" y="-6157"/>
                                </a:moveTo>
                                <a:lnTo>
                                  <a:pt x="-1320" y="-6030"/>
                                </a:lnTo>
                                <a:moveTo>
                                  <a:pt x="-2463" y="-6192"/>
                                </a:moveTo>
                                <a:lnTo>
                                  <a:pt x="-2463" y="-6049"/>
                                </a:lnTo>
                                <a:moveTo>
                                  <a:pt x="-2431" y="-6203"/>
                                </a:moveTo>
                                <a:lnTo>
                                  <a:pt x="-2431" y="-6065"/>
                                </a:lnTo>
                                <a:moveTo>
                                  <a:pt x="-2403" y="-6123"/>
                                </a:moveTo>
                                <a:lnTo>
                                  <a:pt x="-2403" y="-6021"/>
                                </a:lnTo>
                                <a:moveTo>
                                  <a:pt x="-2398" y="-6121"/>
                                </a:moveTo>
                                <a:lnTo>
                                  <a:pt x="-2398" y="-6005"/>
                                </a:lnTo>
                                <a:moveTo>
                                  <a:pt x="-2420" y="-6143"/>
                                </a:moveTo>
                                <a:lnTo>
                                  <a:pt x="-2420" y="-6071"/>
                                </a:lnTo>
                                <a:moveTo>
                                  <a:pt x="-2385" y="-6093"/>
                                </a:moveTo>
                                <a:lnTo>
                                  <a:pt x="-2385" y="-5983"/>
                                </a:lnTo>
                                <a:moveTo>
                                  <a:pt x="-2376" y="-6157"/>
                                </a:moveTo>
                                <a:lnTo>
                                  <a:pt x="-2376" y="-5960"/>
                                </a:lnTo>
                                <a:moveTo>
                                  <a:pt x="-2333" y="-6090"/>
                                </a:moveTo>
                                <a:lnTo>
                                  <a:pt x="-2333" y="-6021"/>
                                </a:lnTo>
                                <a:moveTo>
                                  <a:pt x="-2421" y="-6094"/>
                                </a:moveTo>
                                <a:lnTo>
                                  <a:pt x="-2421" y="-6009"/>
                                </a:lnTo>
                                <a:moveTo>
                                  <a:pt x="-2412" y="-6074"/>
                                </a:moveTo>
                                <a:lnTo>
                                  <a:pt x="-2412" y="-5931"/>
                                </a:lnTo>
                                <a:moveTo>
                                  <a:pt x="-2417" y="-6091"/>
                                </a:moveTo>
                                <a:lnTo>
                                  <a:pt x="-2417" y="-6004"/>
                                </a:lnTo>
                                <a:moveTo>
                                  <a:pt x="-2221" y="-6079"/>
                                </a:moveTo>
                                <a:lnTo>
                                  <a:pt x="-2221" y="-6009"/>
                                </a:lnTo>
                                <a:moveTo>
                                  <a:pt x="-2190" y="-6056"/>
                                </a:moveTo>
                                <a:lnTo>
                                  <a:pt x="-2190" y="-5946"/>
                                </a:lnTo>
                                <a:moveTo>
                                  <a:pt x="-2170" y="-6094"/>
                                </a:moveTo>
                                <a:lnTo>
                                  <a:pt x="-2170" y="-6010"/>
                                </a:lnTo>
                                <a:moveTo>
                                  <a:pt x="-2154" y="-6068"/>
                                </a:moveTo>
                                <a:lnTo>
                                  <a:pt x="-2154" y="-5901"/>
                                </a:lnTo>
                                <a:moveTo>
                                  <a:pt x="-2186" y="-6128"/>
                                </a:moveTo>
                                <a:lnTo>
                                  <a:pt x="-2186" y="-6046"/>
                                </a:lnTo>
                                <a:moveTo>
                                  <a:pt x="-2190" y="-6043"/>
                                </a:moveTo>
                                <a:lnTo>
                                  <a:pt x="-2190" y="-5974"/>
                                </a:lnTo>
                                <a:moveTo>
                                  <a:pt x="-2199" y="-6023"/>
                                </a:moveTo>
                                <a:lnTo>
                                  <a:pt x="-2199" y="-5910"/>
                                </a:lnTo>
                                <a:moveTo>
                                  <a:pt x="-2187" y="-6027"/>
                                </a:moveTo>
                                <a:lnTo>
                                  <a:pt x="-2187" y="-5878"/>
                                </a:lnTo>
                                <a:moveTo>
                                  <a:pt x="-2202" y="-5988"/>
                                </a:moveTo>
                                <a:lnTo>
                                  <a:pt x="-2202" y="-5870"/>
                                </a:lnTo>
                                <a:moveTo>
                                  <a:pt x="-2194" y="-6056"/>
                                </a:moveTo>
                                <a:lnTo>
                                  <a:pt x="-2194" y="-5987"/>
                                </a:lnTo>
                              </a:path>
                            </a:pathLst>
                          </a:custGeom>
                          <a:noFill/>
                          <a:ln w="4154">
                            <a:solidFill>
                              <a:srgbClr val="686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1" name="Picture 19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524" y="1803"/>
                            <a:ext cx="1203"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AB9B0E" id="Group 193" o:spid="_x0000_s1026" style="position:absolute;margin-left:126.2pt;margin-top:83.25pt;width:60.15pt;height:43.55pt;z-index:-251661312;mso-position-horizontal-relative:page" coordorigin="2524,1665" coordsize="120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">
                <v:shape id="AutoShape 204" o:spid="_x0000_s1027" style="position:absolute;left:6588;top:9054;width:124;height:615;visibility:visible;mso-wrap-style:square;v-text-anchor:top" coordsize="12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x58UA&#10;AADcAAAADwAAAGRycy9kb3ducmV2LnhtbESPT2sCMRTE70K/Q3gFb5rNHkrdGkUEQYsX/5ReH5vX&#10;zeLmZd1EXf30plDocZiZ3zDTee8acaUu1J41qHEGgrj0puZKw/GwGr2DCBHZYOOZNNwpwHz2Mphi&#10;YfyNd3Tdx0okCIcCNdgY20LKUFpyGMa+JU7ej+8cxiS7SpoObwnuGpln2Zt0WHNasNjS0lJ52l+c&#10;hlV2/95Q+fXYns/LTe4n6tNuldbD137xASJSH//Df+210ZArBb9n0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3HnxQAAANwAAAAPAAAAAAAAAAAAAAAAAJgCAABkcnMv&#10;ZG93bnJldi54bWxQSwUGAAAAAAQABAD1AAAAigMAAAAA&#10;" path="m-3545,-6867r,91m-3527,-6788r,112m-3506,-6884r,93e" filled="f" strokeweight=".1154mm">
                  <v:path arrowok="t" o:connecttype="custom" o:connectlocs="-3545,2187;-3545,2278;-3527,2266;-3527,2378;-3506,2170;-3506,2263" o:connectangles="0,0,0,0,0,0"/>
                </v:shape>
                <v:shape id="AutoShape 203" o:spid="_x0000_s1028" style="position:absolute;left:6332;top:8071;width:250;height:2063;visibility:visible;mso-wrap-style:square;v-text-anchor:top" coordsize="250,20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5D+sIA&#10;AADcAAAADwAAAGRycy9kb3ducmV2LnhtbESPQWvCQBSE7wX/w/KE3nSTFKpGVxGh4DXqQW+P7DMJ&#10;Zt+G7DOm/75bKPQ4zMw3zGY3ulYN1IfGs4F0noAiLr1tuDJwOX/NlqCCIFtsPZOBbwqw207eNphb&#10;/+KChpNUKkI45GigFulyrUNZk8Mw9x1x9O6+dyhR9pW2Pb4i3LU6S5JP7bDhuFBjR4eaysfp6Qys&#10;yrRoh6643QfJFoeP4+qaejHmfTru16CERvkP/7WP1kCWZvB7Jh4Bv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fkP6wgAAANwAAAAPAAAAAAAAAAAAAAAAAJgCAABkcnMvZG93&#10;bnJldi54bWxQSwUGAAAAAAQABAD1AAAAhwMAAAAA&#10;" path="m-3370,-6235r,698m-3358,-5788r,224m-3325,-6136r,136m-3291,-6008r,112m-3298,-5995r,146e" filled="f" strokecolor="#686868" strokeweight=".1154mm">
                  <v:path arrowok="t" o:connecttype="custom" o:connectlocs="-3370,1837;-3370,2535;-3358,2284;-3358,2508;-3325,1936;-3325,2072;-3291,2064;-3291,2176;-3298,2077;-3298,2223" o:connectangles="0,0,0,0,0,0,0,0,0,0"/>
                </v:shape>
                <v:shape id="AutoShape 202" o:spid="_x0000_s1029" style="position:absolute;left:7041;top:7561;width:369;height:1596;visibility:visible;mso-wrap-style:square;v-text-anchor:top" coordsize="369,1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AarMYA&#10;AADcAAAADwAAAGRycy9kb3ducmV2LnhtbESPT2sCMRTE74V+h/AKXopmtSKyNYoKSulB8C/t7bF5&#10;7m7dvCxJquu3N4LgcZiZ3zCjSWMqcSbnS8sKup0EBHFmdcm5gt120R6C8AFZY2WZFFzJw2T8+jLC&#10;VNsLr+m8CbmIEPYpKihCqFMpfVaQQd+xNXH0jtYZDFG6XGqHlwg3lewlyUAaLDkuFFjTvKDstPk3&#10;Cn5nP+Wxvz7kf2a1xO/97n07cyulWm/N9BNEoCY8w4/2l1bQ637A/Uw8AnJ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AarMYAAADcAAAADwAAAAAAAAAAAAAAAACYAgAAZHJz&#10;L2Rvd25yZXYueG1sUEsFBgAAAAAEAAQA9QAAAIsDAAAAAA==&#10;" path="m-3856,-5448r,91m-3842,-5633r,81m-3835,-5650r,68m-3825,-5508r,81m-3821,-5591r,73m-3816,-5593r,74m-3774,-5475r,88m-3756,-5584r,78m-3749,-5572r,80m-3740,-5897r,334e" filled="f" strokeweight=".1154mm">
                  <v:path arrowok="t" o:connecttype="custom" o:connectlocs="-3856,2114;-3856,2205;-3842,1929;-3842,2010;-3835,1912;-3835,1980;-3825,2054;-3825,2135;-3821,1971;-3821,2044;-3816,1969;-3816,2043;-3774,2087;-3774,2175;-3756,1978;-3756,2056;-3749,1990;-3749,2070;-3740,1665;-3740,1999" o:connectangles="0,0,0,0,0,0,0,0,0,0,0,0,0,0,0,0,0,0,0,0"/>
                </v:shape>
                <v:shape id="AutoShape 201" o:spid="_x0000_s1030" style="position:absolute;left:6974;top:8230;width:371;height:688;visibility:visible;mso-wrap-style:square;v-text-anchor:top" coordsize="37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zZEMIA&#10;AADcAAAADwAAAGRycy9kb3ducmV2LnhtbESP0YrCMBRE3wX/IVxh3zRVFpFqFBF22adFbT/gtrm2&#10;xeamm0Rt/34jCD4OM3OG2ex604o7Od9YVjCfJSCIS6sbrhTk2dd0BcIHZI2tZVIwkIfddjzaYKrt&#10;g090P4dKRAj7FBXUIXSplL6syaCf2Y44ehfrDIYoXSW1w0eEm1YukmQpDTYcF2rs6FBTeT3fjILl&#10;McvR/n5fZKGHKhtuRfHnCqU+Jv1+DSJQH97hV/tHK1jMP+F5Jh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nNkQwgAAANwAAAAPAAAAAAAAAAAAAAAAAJgCAABkcnMvZG93&#10;bnJldi54bWxQSwUGAAAAAAQABAD1AAAAhwMAAAAA&#10;" path="m-3810,-6252r,108m-3709,-6236r,65m-3693,-6232r,74m-3719,-6339r,214m-3731,-6316r,209e" filled="f" strokecolor="#686868" strokeweight=".1154mm">
                  <v:path arrowok="t" o:connecttype="custom" o:connectlocs="-3810,1978;-3810,2086;-3709,1994;-3709,2059;-3693,1998;-3693,2072;-3719,1891;-3719,2105;-3731,1914;-3731,2123" o:connectangles="0,0,0,0,0,0,0,0,0,0"/>
                </v:shape>
                <v:shape id="AutoShape 200" o:spid="_x0000_s1031" style="position:absolute;left:7695;top:8251;width:161;height:501;visibility:visible;mso-wrap-style:square;v-text-anchor:top" coordsize="161,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GgKMUA&#10;AADcAAAADwAAAGRycy9kb3ducmV2LnhtbESPQWvCQBSE74X+h+UVvNVNIpY2uoqKonjTVsHbI/ua&#10;pGbfhuyq67/vFgoeh5n5hhlPg2nElTpXW1aQ9hMQxIXVNZcKvj5Xr+8gnEfW2FgmBXdyMJ08P40x&#10;1/bGO7rufSkihF2OCirv21xKV1Rk0PVtSxy9b9sZ9FF2pdQd3iLcNDJLkjdpsOa4UGFLi4qK8/5i&#10;FJzW2ywMV80xfCzX8206OMif00Gp3kuYjUB4Cv4R/m9vtIIsHcLfmXgE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aAoxQAAANwAAAAPAAAAAAAAAAAAAAAAAJgCAABkcnMv&#10;ZG93bnJldi54bWxQSwUGAAAAAAQABAD1AAAAigMAAAAA&#10;" path="m-4304,-6354r,99m-4280,-6313r,70m-4261,-6263r,79m-4253,-6280r,75e" filled="f" strokeweight=".1154mm">
                  <v:path arrowok="t" o:connecttype="custom" o:connectlocs="-4304,1898;-4304,1997;-4280,1939;-4280,2009;-4261,1989;-4261,2068;-4253,1972;-4253,2047" o:connectangles="0,0,0,0,0,0,0,0"/>
                </v:shape>
                <v:line id="Line 199" o:spid="_x0000_s1032" style="position:absolute;visibility:visible;mso-wrap-style:square" from="3462,2003" to="3462,2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reMQAAADcAAAADwAAAGRycy9kb3ducmV2LnhtbESPwWrDMBBE74X+g9hALyWR4xYnuFFC&#10;KSn05sbJByzW1jKxVkaSY/fvq0Khx2Fm3jC7w2x7cSMfOscK1qsMBHHjdMetgsv5fbkFESKyxt4x&#10;KfimAIf9/d0OS+0mPtGtjq1IEA4lKjAxDqWUoTFkMazcQJy8L+ctxiR9K7XHKcFtL/MsK6TFjtOC&#10;wYHeDDXXerQKsid6zl011Z/VeCz8sTKPm/Gk1MNifn0BEWmO/+G/9odWkK8L+D2Tjo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VKt4xAAAANwAAAAPAAAAAAAAAAAA&#10;AAAAAKECAABkcnMvZG93bnJldi54bWxQSwUGAAAAAAQABAD5AAAAkgMAAAAA&#10;" strokeweight=".14372mm"/>
                <v:line id="Line 198" o:spid="_x0000_s1033" style="position:absolute;visibility:visible;mso-wrap-style:square" from="3497,2056" to="3497,2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NXJ8YAAADcAAAADwAAAGRycy9kb3ducmV2LnhtbESPQWsCMRSE7wX/Q3hCbzWrQpXVKCK0&#10;eCiF3bYWb4/N62bp5mVJsrr21zdCocdhZr5h1tvBtuJMPjSOFUwnGQjiyumGawXvb08PSxAhImts&#10;HZOCKwXYbkZ3a8y1u3BB5zLWIkE45KjAxNjlUobKkMUwcR1x8r6ctxiT9LXUHi8Jbls5y7JHabHh&#10;tGCwo72h6rvsrYIfXRbVsZh/LP31FU3/eTy99M9K3Y+H3QpEpCH+h//aB61gNl3A7Uw6An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DVyfGAAAA3AAAAA8AAAAAAAAA&#10;AAAAAAAAoQIAAGRycy9kb3ducmV2LnhtbFBLBQYAAAAABAAEAPkAAACUAwAAAAA=&#10;" strokeweight=".1113mm"/>
                <v:shape id="AutoShape 197" o:spid="_x0000_s1034" style="position:absolute;left:7221;top:7800;width:708;height:1654;visibility:visible;mso-wrap-style:square;v-text-anchor:top" coordsize="708,1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iAMEA&#10;AADcAAAADwAAAGRycy9kb3ducmV2LnhtbERPz2vCMBS+C/sfwhvspqmdiOuMMuYGXgTtxs6P5q3p&#10;1ryUJNrqX28OgseP7/dyPdhWnMiHxrGC6SQDQVw53XCt4Pvrc7wAESKyxtYxKThTgPXqYbTEQrue&#10;D3QqYy1SCIcCFZgYu0LKUBmyGCauI07cr/MWY4K+ltpjn8JtK/Msm0uLDacGgx29G6r+y6NVsPF2&#10;lsf+71Ka+uOZ8m7X7H9elHp6HN5eQUQa4l18c2+1gnya1qYz6QjI1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x4gDBAAAA3AAAAA8AAAAAAAAAAAAAAAAAmAIAAGRycy9kb3du&#10;cmV2LnhtbFBLBQYAAAAABAAEAPUAAACGAwAAAAA=&#10;" path="m-3858,-5868r,88m-3979,-5911r,164m-3966,-5923r,202m-3941,-5802r,138m-3814,-6055r,156m-3759,-5657r,162m-3759,-5846r,161m-3756,-5747r,95m-3757,-5794r,99m-3767,-5802r,105e" filled="f" strokecolor="#686868" strokeweight=".1154mm">
                  <v:path arrowok="t" o:connecttype="custom" o:connectlocs="-3858,1932;-3858,2020;-3979,1889;-3979,2053;-3966,1877;-3966,2079;-3941,1998;-3941,2136;-3814,1745;-3814,1901;-3759,2143;-3759,2305;-3759,1954;-3759,2115;-3756,2053;-3756,2148;-3757,2006;-3757,2105;-3767,1998;-3767,2103" o:connectangles="0,0,0,0,0,0,0,0,0,0,0,0,0,0,0,0,0,0,0,0"/>
                </v:shape>
                <v:shape id="AutoShape 196" o:spid="_x0000_s1035" style="position:absolute;left:8370;top:8188;width:326;height:743;visibility:visible;mso-wrap-style:square;v-text-anchor:top" coordsize="32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pbeMUA&#10;AADcAAAADwAAAGRycy9kb3ducmV2LnhtbESPQWvCQBSE74L/YXlCb7qJpcWmrkHE0hZB0Ir0+Mg+&#10;k2D2bZLdJum/7woFj8PMfMMs08FUoqPWlZYVxLMIBHFmdcm5gtPX23QBwnlkjZVlUvBLDtLVeLTE&#10;RNueD9QdfS4ChF2CCgrv60RKlxVk0M1sTRy8i20N+iDbXOoW+wA3lZxH0bM0WHJYKLCmTUHZ9fhj&#10;FHzv3NNnk523+0Wzxi7S711Nj0o9TIb1KwhPg7+H/9sfWsE8foHbmX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lt4xQAAANwAAAAPAAAAAAAAAAAAAAAAAJgCAABkcnMv&#10;ZG93bnJldi54bWxQSwUGAAAAAAQABAD1AAAAigMAAAAA&#10;" path="m-4765,-6218r,83m-4760,-6187r,74m-4751,-6153r,77m-4742,-6138r,78m-4735,-6151r,76m-4728,-6222r,82m-4716,-6243r,69m-4712,-6289r,66m-4709,-6285r,67m-4695,-6248r,70m-4679,-6268r,68m-4675,-6263r,69m-4666,-6311r,68m-4662,-6307r,66e" filled="f" strokeweight=".1154mm">
                  <v:path arrowok="t" o:connecttype="custom" o:connectlocs="-4765,1970;-4765,2053;-4760,2001;-4760,2075;-4751,2035;-4751,2112;-4742,2050;-4742,2128;-4735,2037;-4735,2113;-4728,1966;-4728,2048;-4716,1945;-4716,2014;-4712,1899;-4712,1965;-4709,1903;-4709,1970;-4695,1940;-4695,2010;-4679,1920;-4679,1988;-4675,1925;-4675,1994;-4666,1877;-4666,1945;-4662,1881;-4662,1947" o:connectangles="0,0,0,0,0,0,0,0,0,0,0,0,0,0,0,0,0,0,0,0,0,0,0,0,0,0,0,0"/>
                </v:shape>
                <v:shape id="AutoShape 195" o:spid="_x0000_s1036" style="position:absolute;left:5006;top:8024;width:3627;height:1233;visibility:visible;mso-wrap-style:square;v-text-anchor:top" coordsize="3627,1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I+c8EA&#10;AADcAAAADwAAAGRycy9kb3ducmV2LnhtbERPz2vCMBS+C/sfwht407Q9OKnGIsLGYJetE8/P5tkU&#10;m5cuybTrX78cBjt+fL+31Wh7cSMfOscK8mUGgrhxuuNWwfHzebEGESKyxt4xKfihANXuYbbFUrs7&#10;f9Ctjq1IIRxKVGBiHEopQ2PIYli6gThxF+ctxgR9K7XHewq3vSyybCUtdpwaDA50MNRc62+r4GLy&#10;df/lp+bldJ7M8f36RpGelJo/jvsNiEhj/Bf/uV+1gqJI89OZdAT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iPnPBAAAA3AAAAA8AAAAAAAAAAAAAAAAAmAIAAGRycy9kb3du&#10;cmV2LnhtbFBLBQYAAAAABAAEAPUAAACGAwAAAAA=&#10;" path="m-1352,-6089r,105m-1335,-6075r,97m-1330,-6150r,144m-1327,-6117r,99m-1319,-6075r,128m-1318,-6124r,129m-1353,-5860r,74m-1347,-6057r,85m-1328,-6074r,154m-1320,-6157r,127m-2463,-6192r,143m-2431,-6203r,138m-2403,-6123r,102m-2398,-6121r,116m-2420,-6143r,72m-2385,-6093r,110m-2376,-6157r,197m-2333,-6090r,69m-2421,-6094r,85m-2412,-6074r,143m-2417,-6091r,87m-2221,-6079r,70m-2190,-6056r,110m-2170,-6094r,84m-2154,-6068r,167m-2186,-6128r,82m-2190,-6043r,69m-2199,-6023r,113m-2187,-6027r,149m-2202,-5988r,118m-2194,-6056r,69e" filled="f" strokecolor="#686868" strokeweight=".1154mm">
                  <v:path arrowok="t" o:connecttype="custom" o:connectlocs="-1352,1935;-1352,2040;-1335,1949;-1335,2046;-1330,1874;-1330,2018;-1327,1907;-1327,2006;-1319,1949;-1319,2077;-1318,1900;-1318,2029;-1353,2164;-1353,2238;-1347,1967;-1347,2052;-1328,1950;-1328,2104;-1320,1867;-1320,1994;-2463,1832;-2463,1975;-2431,1821;-2431,1959;-2403,1901;-2403,2003;-2398,1903;-2398,2019;-2420,1881;-2420,1953;-2385,1931;-2385,2041;-2376,1867;-2376,2064;-2333,1934;-2333,2003;-2421,1930;-2421,2015;-2412,1950;-2412,2093;-2417,1933;-2417,2020;-2221,1945;-2221,2015;-2190,1968;-2190,2078;-2170,1930;-2170,2014;-2154,1956;-2154,2123;-2186,1896;-2186,1978;-2190,1981;-2190,2050;-2199,2001;-2199,2114;-2187,1997;-2187,2146;-2202,2036;-2202,2154;-2194,1968;-2194,2037" o:connectangles="0,0,0,0,0,0,0,0,0,0,0,0,0,0,0,0,0,0,0,0,0,0,0,0,0,0,0,0,0,0,0,0,0,0,0,0,0,0,0,0,0,0,0,0,0,0,0,0,0,0,0,0,0,0,0,0,0,0,0,0,0,0"/>
                </v:shape>
                <v:shape id="Picture 194" o:spid="_x0000_s1037" type="#_x0000_t75" style="position:absolute;left:2524;top:1803;width:1203;height: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IZ1/EAAAA3AAAAA8AAABkcnMvZG93bnJldi54bWxEj0GLwjAUhO8L/ofwBC+LphbZ1WqUooie&#10;hFXB66N5tsXmpTbR1n+/WRD2OMzMN8xi1ZlKPKlxpWUF41EEgjizuuRcwfm0HU5BOI+ssbJMCl7k&#10;YLXsfSww0bblH3oefS4ChF2CCgrv60RKlxVk0I1sTRy8q20M+iCbXOoG2wA3lYyj6EsaLDksFFjT&#10;uqDsdnwYBZdPfZ/s0vg02Xzr/cze2sPUpUoN+l06B+Gp8//hd3uvFcTxGP7OhCM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IZ1/EAAAA3AAAAA8AAAAAAAAAAAAAAAAA&#10;nwIAAGRycy9kb3ducmV2LnhtbFBLBQYAAAAABAAEAPcAAACQAwAAAAA=&#10;">
                  <v:imagedata r:id="rId17" o:title=""/>
                </v:shape>
                <w10:wrap anchorx="page"/>
              </v:group>
            </w:pict>
          </mc:Fallback>
        </mc:AlternateContent>
      </w:r>
      <w:r>
        <w:rPr>
          <w:noProof/>
          <w:lang w:val="en-GB" w:eastAsia="en-GB"/>
        </w:rPr>
        <mc:AlternateContent>
          <mc:Choice Requires="wpg">
            <w:drawing>
              <wp:anchor distT="0" distB="0" distL="114300" distR="114300" simplePos="0" relativeHeight="251656192" behindDoc="1" locked="0" layoutInCell="1" allowOverlap="1" wp14:anchorId="026F6259" wp14:editId="6BA0FCAE">
                <wp:simplePos x="0" y="0"/>
                <wp:positionH relativeFrom="page">
                  <wp:posOffset>2440305</wp:posOffset>
                </wp:positionH>
                <wp:positionV relativeFrom="paragraph">
                  <wp:posOffset>761365</wp:posOffset>
                </wp:positionV>
                <wp:extent cx="1148080" cy="1224915"/>
                <wp:effectExtent l="4202430" t="5715" r="2540" b="0"/>
                <wp:wrapNone/>
                <wp:docPr id="169"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8080" cy="1224915"/>
                          <a:chOff x="3843" y="1199"/>
                          <a:chExt cx="1808" cy="1929"/>
                        </a:xfrm>
                      </wpg:grpSpPr>
                      <wps:wsp>
                        <wps:cNvPr id="170" name="AutoShape 192"/>
                        <wps:cNvSpPr>
                          <a:spLocks/>
                        </wps:cNvSpPr>
                        <wps:spPr bwMode="auto">
                          <a:xfrm>
                            <a:off x="9182" y="8233"/>
                            <a:ext cx="1628" cy="1994"/>
                          </a:xfrm>
                          <a:custGeom>
                            <a:avLst/>
                            <a:gdLst>
                              <a:gd name="T0" fmla="+- 0 3862 9183"/>
                              <a:gd name="T1" fmla="*/ T0 w 1628"/>
                              <a:gd name="T2" fmla="+- 0 2000 8233"/>
                              <a:gd name="T3" fmla="*/ 2000 h 1994"/>
                              <a:gd name="T4" fmla="+- 0 3862 9183"/>
                              <a:gd name="T5" fmla="*/ T4 w 1628"/>
                              <a:gd name="T6" fmla="+- 0 2073 8233"/>
                              <a:gd name="T7" fmla="*/ 2073 h 1994"/>
                              <a:gd name="T8" fmla="+- 0 3870 9183"/>
                              <a:gd name="T9" fmla="*/ T8 w 1628"/>
                              <a:gd name="T10" fmla="+- 0 2015 8233"/>
                              <a:gd name="T11" fmla="*/ 2015 h 1994"/>
                              <a:gd name="T12" fmla="+- 0 3870 9183"/>
                              <a:gd name="T13" fmla="*/ T12 w 1628"/>
                              <a:gd name="T14" fmla="+- 0 2097 8233"/>
                              <a:gd name="T15" fmla="*/ 2097 h 1994"/>
                              <a:gd name="T16" fmla="+- 0 3880 9183"/>
                              <a:gd name="T17" fmla="*/ T16 w 1628"/>
                              <a:gd name="T18" fmla="+- 0 1918 8233"/>
                              <a:gd name="T19" fmla="*/ 1918 h 1994"/>
                              <a:gd name="T20" fmla="+- 0 3880 9183"/>
                              <a:gd name="T21" fmla="*/ T20 w 1628"/>
                              <a:gd name="T22" fmla="+- 0 1985 8233"/>
                              <a:gd name="T23" fmla="*/ 1985 h 1994"/>
                              <a:gd name="T24" fmla="+- 0 3896 9183"/>
                              <a:gd name="T25" fmla="*/ T24 w 1628"/>
                              <a:gd name="T26" fmla="+- 0 1919 8233"/>
                              <a:gd name="T27" fmla="*/ 1919 h 1994"/>
                              <a:gd name="T28" fmla="+- 0 3896 9183"/>
                              <a:gd name="T29" fmla="*/ T28 w 1628"/>
                              <a:gd name="T30" fmla="+- 0 1987 8233"/>
                              <a:gd name="T31" fmla="*/ 1987 h 1994"/>
                              <a:gd name="T32" fmla="+- 0 3915 9183"/>
                              <a:gd name="T33" fmla="*/ T32 w 1628"/>
                              <a:gd name="T34" fmla="+- 0 1929 8233"/>
                              <a:gd name="T35" fmla="*/ 1929 h 1994"/>
                              <a:gd name="T36" fmla="+- 0 3915 9183"/>
                              <a:gd name="T37" fmla="*/ T36 w 1628"/>
                              <a:gd name="T38" fmla="+- 0 2009 8233"/>
                              <a:gd name="T39" fmla="*/ 2009 h 1994"/>
                              <a:gd name="T40" fmla="+- 0 3922 9183"/>
                              <a:gd name="T41" fmla="*/ T40 w 1628"/>
                              <a:gd name="T42" fmla="+- 0 1892 8233"/>
                              <a:gd name="T43" fmla="*/ 1892 h 1994"/>
                              <a:gd name="T44" fmla="+- 0 3922 9183"/>
                              <a:gd name="T45" fmla="*/ T44 w 1628"/>
                              <a:gd name="T46" fmla="+- 0 1970 8233"/>
                              <a:gd name="T47" fmla="*/ 1970 h 1994"/>
                              <a:gd name="T48" fmla="+- 0 3931 9183"/>
                              <a:gd name="T49" fmla="*/ T48 w 1628"/>
                              <a:gd name="T50" fmla="+- 0 1925 8233"/>
                              <a:gd name="T51" fmla="*/ 1925 h 1994"/>
                              <a:gd name="T52" fmla="+- 0 3931 9183"/>
                              <a:gd name="T53" fmla="*/ T52 w 1628"/>
                              <a:gd name="T54" fmla="+- 0 2026 8233"/>
                              <a:gd name="T55" fmla="*/ 2026 h 1994"/>
                              <a:gd name="T56" fmla="+- 0 4042 9183"/>
                              <a:gd name="T57" fmla="*/ T56 w 1628"/>
                              <a:gd name="T58" fmla="+- 0 1924 8233"/>
                              <a:gd name="T59" fmla="*/ 1924 h 1994"/>
                              <a:gd name="T60" fmla="+- 0 4042 9183"/>
                              <a:gd name="T61" fmla="*/ T60 w 1628"/>
                              <a:gd name="T62" fmla="+- 0 2021 8233"/>
                              <a:gd name="T63" fmla="*/ 2021 h 1994"/>
                              <a:gd name="T64" fmla="+- 0 4059 9183"/>
                              <a:gd name="T65" fmla="*/ T64 w 1628"/>
                              <a:gd name="T66" fmla="+- 0 1961 8233"/>
                              <a:gd name="T67" fmla="*/ 1961 h 1994"/>
                              <a:gd name="T68" fmla="+- 0 4059 9183"/>
                              <a:gd name="T69" fmla="*/ T68 w 1628"/>
                              <a:gd name="T70" fmla="+- 0 2044 8233"/>
                              <a:gd name="T71" fmla="*/ 2044 h 1994"/>
                              <a:gd name="T72" fmla="+- 0 4072 9183"/>
                              <a:gd name="T73" fmla="*/ T72 w 1628"/>
                              <a:gd name="T74" fmla="+- 0 1958 8233"/>
                              <a:gd name="T75" fmla="*/ 1958 h 1994"/>
                              <a:gd name="T76" fmla="+- 0 4072 9183"/>
                              <a:gd name="T77" fmla="*/ T76 w 1628"/>
                              <a:gd name="T78" fmla="+- 0 2028 8233"/>
                              <a:gd name="T79" fmla="*/ 2028 h 1994"/>
                              <a:gd name="T80" fmla="+- 0 4268 9183"/>
                              <a:gd name="T81" fmla="*/ T80 w 1628"/>
                              <a:gd name="T82" fmla="+- 0 2243 8233"/>
                              <a:gd name="T83" fmla="*/ 2243 h 1994"/>
                              <a:gd name="T84" fmla="+- 0 4268 9183"/>
                              <a:gd name="T85" fmla="*/ T84 w 1628"/>
                              <a:gd name="T86" fmla="+- 0 2372 8233"/>
                              <a:gd name="T87" fmla="*/ 2372 h 1994"/>
                              <a:gd name="T88" fmla="+- 0 4292 9183"/>
                              <a:gd name="T89" fmla="*/ T88 w 1628"/>
                              <a:gd name="T90" fmla="+- 0 2196 8233"/>
                              <a:gd name="T91" fmla="*/ 2196 h 1994"/>
                              <a:gd name="T92" fmla="+- 0 4292 9183"/>
                              <a:gd name="T93" fmla="*/ T92 w 1628"/>
                              <a:gd name="T94" fmla="+- 0 2359 8233"/>
                              <a:gd name="T95" fmla="*/ 2359 h 1994"/>
                              <a:gd name="T96" fmla="+- 0 4300 9183"/>
                              <a:gd name="T97" fmla="*/ T96 w 1628"/>
                              <a:gd name="T98" fmla="+- 0 2355 8233"/>
                              <a:gd name="T99" fmla="*/ 2355 h 1994"/>
                              <a:gd name="T100" fmla="+- 0 4300 9183"/>
                              <a:gd name="T101" fmla="*/ T100 w 1628"/>
                              <a:gd name="T102" fmla="+- 0 2486 8233"/>
                              <a:gd name="T103" fmla="*/ 2486 h 1994"/>
                              <a:gd name="T104" fmla="+- 0 4306 9183"/>
                              <a:gd name="T105" fmla="*/ T104 w 1628"/>
                              <a:gd name="T106" fmla="+- 0 2332 8233"/>
                              <a:gd name="T107" fmla="*/ 2332 h 1994"/>
                              <a:gd name="T108" fmla="+- 0 4306 9183"/>
                              <a:gd name="T109" fmla="*/ T108 w 1628"/>
                              <a:gd name="T110" fmla="+- 0 2443 8233"/>
                              <a:gd name="T111" fmla="*/ 2443 h 1994"/>
                              <a:gd name="T112" fmla="+- 0 4316 9183"/>
                              <a:gd name="T113" fmla="*/ T112 w 1628"/>
                              <a:gd name="T114" fmla="+- 0 2307 8233"/>
                              <a:gd name="T115" fmla="*/ 2307 h 1994"/>
                              <a:gd name="T116" fmla="+- 0 4316 9183"/>
                              <a:gd name="T117" fmla="*/ T116 w 1628"/>
                              <a:gd name="T118" fmla="+- 0 2413 8233"/>
                              <a:gd name="T119" fmla="*/ 2413 h 1994"/>
                              <a:gd name="T120" fmla="+- 0 4321 9183"/>
                              <a:gd name="T121" fmla="*/ T120 w 1628"/>
                              <a:gd name="T122" fmla="+- 0 2346 8233"/>
                              <a:gd name="T123" fmla="*/ 2346 h 1994"/>
                              <a:gd name="T124" fmla="+- 0 4321 9183"/>
                              <a:gd name="T125" fmla="*/ T124 w 1628"/>
                              <a:gd name="T126" fmla="+- 0 2528 8233"/>
                              <a:gd name="T127" fmla="*/ 2528 h 1994"/>
                              <a:gd name="T128" fmla="+- 0 4325 9183"/>
                              <a:gd name="T129" fmla="*/ T128 w 1628"/>
                              <a:gd name="T130" fmla="+- 0 2182 8233"/>
                              <a:gd name="T131" fmla="*/ 2182 h 1994"/>
                              <a:gd name="T132" fmla="+- 0 4325 9183"/>
                              <a:gd name="T133" fmla="*/ T132 w 1628"/>
                              <a:gd name="T134" fmla="+- 0 2393 8233"/>
                              <a:gd name="T135" fmla="*/ 2393 h 1994"/>
                              <a:gd name="T136" fmla="+- 0 4332 9183"/>
                              <a:gd name="T137" fmla="*/ T136 w 1628"/>
                              <a:gd name="T138" fmla="+- 0 2340 8233"/>
                              <a:gd name="T139" fmla="*/ 2340 h 1994"/>
                              <a:gd name="T140" fmla="+- 0 4332 9183"/>
                              <a:gd name="T141" fmla="*/ T140 w 1628"/>
                              <a:gd name="T142" fmla="+- 0 2470 8233"/>
                              <a:gd name="T143" fmla="*/ 2470 h 1994"/>
                              <a:gd name="T144" fmla="+- 0 4336 9183"/>
                              <a:gd name="T145" fmla="*/ T144 w 1628"/>
                              <a:gd name="T146" fmla="+- 0 2296 8233"/>
                              <a:gd name="T147" fmla="*/ 2296 h 1994"/>
                              <a:gd name="T148" fmla="+- 0 4336 9183"/>
                              <a:gd name="T149" fmla="*/ T148 w 1628"/>
                              <a:gd name="T150" fmla="+- 0 2421 8233"/>
                              <a:gd name="T151" fmla="*/ 2421 h 1994"/>
                              <a:gd name="T152" fmla="+- 0 4354 9183"/>
                              <a:gd name="T153" fmla="*/ T152 w 1628"/>
                              <a:gd name="T154" fmla="+- 0 2162 8233"/>
                              <a:gd name="T155" fmla="*/ 2162 h 1994"/>
                              <a:gd name="T156" fmla="+- 0 4354 9183"/>
                              <a:gd name="T157" fmla="*/ T156 w 1628"/>
                              <a:gd name="T158" fmla="+- 0 2298 8233"/>
                              <a:gd name="T159" fmla="*/ 2298 h 1994"/>
                              <a:gd name="T160" fmla="+- 0 4358 9183"/>
                              <a:gd name="T161" fmla="*/ T160 w 1628"/>
                              <a:gd name="T162" fmla="+- 0 2328 8233"/>
                              <a:gd name="T163" fmla="*/ 2328 h 1994"/>
                              <a:gd name="T164" fmla="+- 0 4358 9183"/>
                              <a:gd name="T165" fmla="*/ T164 w 1628"/>
                              <a:gd name="T166" fmla="+- 0 2567 8233"/>
                              <a:gd name="T167" fmla="*/ 2567 h 1994"/>
                              <a:gd name="T168" fmla="+- 0 4375 9183"/>
                              <a:gd name="T169" fmla="*/ T168 w 1628"/>
                              <a:gd name="T170" fmla="+- 0 2278 8233"/>
                              <a:gd name="T171" fmla="*/ 2278 h 1994"/>
                              <a:gd name="T172" fmla="+- 0 4375 9183"/>
                              <a:gd name="T173" fmla="*/ T172 w 1628"/>
                              <a:gd name="T174" fmla="+- 0 2390 8233"/>
                              <a:gd name="T175" fmla="*/ 2390 h 19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628" h="1994">
                                <a:moveTo>
                                  <a:pt x="-5321" y="-6233"/>
                                </a:moveTo>
                                <a:lnTo>
                                  <a:pt x="-5321" y="-6160"/>
                                </a:lnTo>
                                <a:moveTo>
                                  <a:pt x="-5313" y="-6218"/>
                                </a:moveTo>
                                <a:lnTo>
                                  <a:pt x="-5313" y="-6136"/>
                                </a:lnTo>
                                <a:moveTo>
                                  <a:pt x="-5303" y="-6315"/>
                                </a:moveTo>
                                <a:lnTo>
                                  <a:pt x="-5303" y="-6248"/>
                                </a:lnTo>
                                <a:moveTo>
                                  <a:pt x="-5287" y="-6314"/>
                                </a:moveTo>
                                <a:lnTo>
                                  <a:pt x="-5287" y="-6246"/>
                                </a:lnTo>
                                <a:moveTo>
                                  <a:pt x="-5268" y="-6304"/>
                                </a:moveTo>
                                <a:lnTo>
                                  <a:pt x="-5268" y="-6224"/>
                                </a:lnTo>
                                <a:moveTo>
                                  <a:pt x="-5261" y="-6341"/>
                                </a:moveTo>
                                <a:lnTo>
                                  <a:pt x="-5261" y="-6263"/>
                                </a:lnTo>
                                <a:moveTo>
                                  <a:pt x="-5252" y="-6308"/>
                                </a:moveTo>
                                <a:lnTo>
                                  <a:pt x="-5252" y="-6207"/>
                                </a:lnTo>
                                <a:moveTo>
                                  <a:pt x="-5141" y="-6309"/>
                                </a:moveTo>
                                <a:lnTo>
                                  <a:pt x="-5141" y="-6212"/>
                                </a:lnTo>
                                <a:moveTo>
                                  <a:pt x="-5124" y="-6272"/>
                                </a:moveTo>
                                <a:lnTo>
                                  <a:pt x="-5124" y="-6189"/>
                                </a:lnTo>
                                <a:moveTo>
                                  <a:pt x="-5111" y="-6275"/>
                                </a:moveTo>
                                <a:lnTo>
                                  <a:pt x="-5111" y="-6205"/>
                                </a:lnTo>
                                <a:moveTo>
                                  <a:pt x="-4915" y="-5990"/>
                                </a:moveTo>
                                <a:lnTo>
                                  <a:pt x="-4915" y="-5861"/>
                                </a:lnTo>
                                <a:moveTo>
                                  <a:pt x="-4891" y="-6037"/>
                                </a:moveTo>
                                <a:lnTo>
                                  <a:pt x="-4891" y="-5874"/>
                                </a:lnTo>
                                <a:moveTo>
                                  <a:pt x="-4883" y="-5878"/>
                                </a:moveTo>
                                <a:lnTo>
                                  <a:pt x="-4883" y="-5747"/>
                                </a:lnTo>
                                <a:moveTo>
                                  <a:pt x="-4877" y="-5901"/>
                                </a:moveTo>
                                <a:lnTo>
                                  <a:pt x="-4877" y="-5790"/>
                                </a:lnTo>
                                <a:moveTo>
                                  <a:pt x="-4867" y="-5926"/>
                                </a:moveTo>
                                <a:lnTo>
                                  <a:pt x="-4867" y="-5820"/>
                                </a:lnTo>
                                <a:moveTo>
                                  <a:pt x="-4862" y="-5887"/>
                                </a:moveTo>
                                <a:lnTo>
                                  <a:pt x="-4862" y="-5705"/>
                                </a:lnTo>
                                <a:moveTo>
                                  <a:pt x="-4858" y="-6051"/>
                                </a:moveTo>
                                <a:lnTo>
                                  <a:pt x="-4858" y="-5840"/>
                                </a:lnTo>
                                <a:moveTo>
                                  <a:pt x="-4851" y="-5893"/>
                                </a:moveTo>
                                <a:lnTo>
                                  <a:pt x="-4851" y="-5763"/>
                                </a:lnTo>
                                <a:moveTo>
                                  <a:pt x="-4847" y="-5937"/>
                                </a:moveTo>
                                <a:lnTo>
                                  <a:pt x="-4847" y="-5812"/>
                                </a:lnTo>
                                <a:moveTo>
                                  <a:pt x="-4829" y="-6071"/>
                                </a:moveTo>
                                <a:lnTo>
                                  <a:pt x="-4829" y="-5935"/>
                                </a:lnTo>
                                <a:moveTo>
                                  <a:pt x="-4825" y="-5905"/>
                                </a:moveTo>
                                <a:lnTo>
                                  <a:pt x="-4825" y="-5666"/>
                                </a:lnTo>
                                <a:moveTo>
                                  <a:pt x="-4808" y="-5955"/>
                                </a:moveTo>
                                <a:lnTo>
                                  <a:pt x="-4808" y="-5843"/>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AutoShape 191"/>
                        <wps:cNvSpPr>
                          <a:spLocks/>
                        </wps:cNvSpPr>
                        <wps:spPr bwMode="auto">
                          <a:xfrm>
                            <a:off x="10645" y="10331"/>
                            <a:ext cx="2" cy="285"/>
                          </a:xfrm>
                          <a:custGeom>
                            <a:avLst/>
                            <a:gdLst>
                              <a:gd name="T0" fmla="+- 0 4323 10646"/>
                              <a:gd name="T1" fmla="*/ T0 w 1"/>
                              <a:gd name="T2" fmla="+- 0 2643 10331"/>
                              <a:gd name="T3" fmla="*/ 2643 h 285"/>
                              <a:gd name="T4" fmla="+- 0 4323 10646"/>
                              <a:gd name="T5" fmla="*/ T4 w 1"/>
                              <a:gd name="T6" fmla="+- 0 2698 10331"/>
                              <a:gd name="T7" fmla="*/ 2698 h 285"/>
                              <a:gd name="T8" fmla="+- 0 4323 10646"/>
                              <a:gd name="T9" fmla="*/ T8 w 1"/>
                              <a:gd name="T10" fmla="+- 0 2602 10331"/>
                              <a:gd name="T11" fmla="*/ 2602 h 285"/>
                              <a:gd name="T12" fmla="+- 0 4323 10646"/>
                              <a:gd name="T13" fmla="*/ T12 w 1"/>
                              <a:gd name="T14" fmla="+- 0 2663 10331"/>
                              <a:gd name="T15" fmla="*/ 2663 h 285"/>
                            </a:gdLst>
                            <a:ahLst/>
                            <a:cxnLst>
                              <a:cxn ang="0">
                                <a:pos x="T1" y="T3"/>
                              </a:cxn>
                              <a:cxn ang="0">
                                <a:pos x="T5" y="T7"/>
                              </a:cxn>
                              <a:cxn ang="0">
                                <a:pos x="T9" y="T11"/>
                              </a:cxn>
                              <a:cxn ang="0">
                                <a:pos x="T13" y="T15"/>
                              </a:cxn>
                            </a:cxnLst>
                            <a:rect l="0" t="0" r="r" b="b"/>
                            <a:pathLst>
                              <a:path w="1" h="285">
                                <a:moveTo>
                                  <a:pt x="-6323" y="-7688"/>
                                </a:moveTo>
                                <a:lnTo>
                                  <a:pt x="-6323" y="-7633"/>
                                </a:lnTo>
                                <a:moveTo>
                                  <a:pt x="-6323" y="-7729"/>
                                </a:moveTo>
                                <a:lnTo>
                                  <a:pt x="-6323" y="-7668"/>
                                </a:lnTo>
                              </a:path>
                            </a:pathLst>
                          </a:custGeom>
                          <a:noFill/>
                          <a:ln w="415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Line 190"/>
                        <wps:cNvCnPr>
                          <a:cxnSpLocks noChangeShapeType="1"/>
                        </wps:cNvCnPr>
                        <wps:spPr bwMode="auto">
                          <a:xfrm>
                            <a:off x="4323" y="2564"/>
                            <a:ext cx="0" cy="46"/>
                          </a:xfrm>
                          <a:prstGeom prst="line">
                            <a:avLst/>
                          </a:prstGeom>
                          <a:noFill/>
                          <a:ln w="4008">
                            <a:solidFill>
                              <a:srgbClr val="008080"/>
                            </a:solidFill>
                            <a:prstDash val="solid"/>
                            <a:round/>
                            <a:headEnd/>
                            <a:tailEnd/>
                          </a:ln>
                          <a:extLst>
                            <a:ext uri="{909E8E84-426E-40DD-AFC4-6F175D3DCCD1}">
                              <a14:hiddenFill xmlns:a14="http://schemas.microsoft.com/office/drawing/2010/main">
                                <a:noFill/>
                              </a14:hiddenFill>
                            </a:ext>
                          </a:extLst>
                        </wps:spPr>
                        <wps:bodyPr/>
                      </wps:wsp>
                      <wps:wsp>
                        <wps:cNvPr id="173" name="AutoShape 189"/>
                        <wps:cNvSpPr>
                          <a:spLocks/>
                        </wps:cNvSpPr>
                        <wps:spPr bwMode="auto">
                          <a:xfrm>
                            <a:off x="10488" y="9101"/>
                            <a:ext cx="240" cy="129"/>
                          </a:xfrm>
                          <a:custGeom>
                            <a:avLst/>
                            <a:gdLst>
                              <a:gd name="T0" fmla="+- 0 4274 10489"/>
                              <a:gd name="T1" fmla="*/ T0 w 240"/>
                              <a:gd name="T2" fmla="+- 0 2205 9101"/>
                              <a:gd name="T3" fmla="*/ 2205 h 129"/>
                              <a:gd name="T4" fmla="+- 0 4274 10489"/>
                              <a:gd name="T5" fmla="*/ T4 w 240"/>
                              <a:gd name="T6" fmla="+- 0 2229 9101"/>
                              <a:gd name="T7" fmla="*/ 2229 h 129"/>
                              <a:gd name="T8" fmla="+- 0 4349 10489"/>
                              <a:gd name="T9" fmla="*/ T8 w 240"/>
                              <a:gd name="T10" fmla="+- 0 2186 9101"/>
                              <a:gd name="T11" fmla="*/ 2186 h 129"/>
                              <a:gd name="T12" fmla="+- 0 4349 10489"/>
                              <a:gd name="T13" fmla="*/ T12 w 240"/>
                              <a:gd name="T14" fmla="+- 0 2213 9101"/>
                              <a:gd name="T15" fmla="*/ 2213 h 129"/>
                              <a:gd name="T16" fmla="+- 0 4349 10489"/>
                              <a:gd name="T17" fmla="*/ T16 w 240"/>
                              <a:gd name="T18" fmla="+- 0 2186 9101"/>
                              <a:gd name="T19" fmla="*/ 2186 h 129"/>
                              <a:gd name="T20" fmla="+- 0 4349 10489"/>
                              <a:gd name="T21" fmla="*/ T20 w 240"/>
                              <a:gd name="T22" fmla="+- 0 2212 9101"/>
                              <a:gd name="T23" fmla="*/ 2212 h 129"/>
                            </a:gdLst>
                            <a:ahLst/>
                            <a:cxnLst>
                              <a:cxn ang="0">
                                <a:pos x="T1" y="T3"/>
                              </a:cxn>
                              <a:cxn ang="0">
                                <a:pos x="T5" y="T7"/>
                              </a:cxn>
                              <a:cxn ang="0">
                                <a:pos x="T9" y="T11"/>
                              </a:cxn>
                              <a:cxn ang="0">
                                <a:pos x="T13" y="T15"/>
                              </a:cxn>
                              <a:cxn ang="0">
                                <a:pos x="T17" y="T19"/>
                              </a:cxn>
                              <a:cxn ang="0">
                                <a:pos x="T21" y="T23"/>
                              </a:cxn>
                            </a:cxnLst>
                            <a:rect l="0" t="0" r="r" b="b"/>
                            <a:pathLst>
                              <a:path w="240" h="129">
                                <a:moveTo>
                                  <a:pt x="-6215" y="-6896"/>
                                </a:moveTo>
                                <a:lnTo>
                                  <a:pt x="-6215" y="-6872"/>
                                </a:lnTo>
                                <a:moveTo>
                                  <a:pt x="-6140" y="-6915"/>
                                </a:moveTo>
                                <a:lnTo>
                                  <a:pt x="-6140" y="-6888"/>
                                </a:lnTo>
                                <a:moveTo>
                                  <a:pt x="-6140" y="-6915"/>
                                </a:moveTo>
                                <a:lnTo>
                                  <a:pt x="-6140" y="-6889"/>
                                </a:lnTo>
                              </a:path>
                            </a:pathLst>
                          </a:custGeom>
                          <a:noFill/>
                          <a:ln w="4154">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Line 188"/>
                        <wps:cNvCnPr>
                          <a:cxnSpLocks noChangeShapeType="1"/>
                        </wps:cNvCnPr>
                        <wps:spPr bwMode="auto">
                          <a:xfrm>
                            <a:off x="4274" y="2235"/>
                            <a:ext cx="0" cy="72"/>
                          </a:xfrm>
                          <a:prstGeom prst="line">
                            <a:avLst/>
                          </a:prstGeom>
                          <a:noFill/>
                          <a:ln w="4012">
                            <a:solidFill>
                              <a:srgbClr val="8B008B"/>
                            </a:solidFill>
                            <a:prstDash val="solid"/>
                            <a:round/>
                            <a:headEnd/>
                            <a:tailEnd/>
                          </a:ln>
                          <a:extLst>
                            <a:ext uri="{909E8E84-426E-40DD-AFC4-6F175D3DCCD1}">
                              <a14:hiddenFill xmlns:a14="http://schemas.microsoft.com/office/drawing/2010/main">
                                <a:noFill/>
                              </a14:hiddenFill>
                            </a:ext>
                          </a:extLst>
                        </wps:spPr>
                        <wps:bodyPr/>
                      </wps:wsp>
                      <wps:wsp>
                        <wps:cNvPr id="175" name="Line 187"/>
                        <wps:cNvCnPr>
                          <a:cxnSpLocks noChangeShapeType="1"/>
                        </wps:cNvCnPr>
                        <wps:spPr bwMode="auto">
                          <a:xfrm>
                            <a:off x="4349" y="2260"/>
                            <a:ext cx="0" cy="131"/>
                          </a:xfrm>
                          <a:prstGeom prst="line">
                            <a:avLst/>
                          </a:prstGeom>
                          <a:noFill/>
                          <a:ln w="4013">
                            <a:solidFill>
                              <a:srgbClr val="8B008B"/>
                            </a:solidFill>
                            <a:prstDash val="solid"/>
                            <a:round/>
                            <a:headEnd/>
                            <a:tailEnd/>
                          </a:ln>
                          <a:extLst>
                            <a:ext uri="{909E8E84-426E-40DD-AFC4-6F175D3DCCD1}">
                              <a14:hiddenFill xmlns:a14="http://schemas.microsoft.com/office/drawing/2010/main">
                                <a:noFill/>
                              </a14:hiddenFill>
                            </a:ext>
                          </a:extLst>
                        </wps:spPr>
                        <wps:bodyPr/>
                      </wps:wsp>
                      <wps:wsp>
                        <wps:cNvPr id="176" name="AutoShape 186"/>
                        <wps:cNvSpPr>
                          <a:spLocks/>
                        </wps:cNvSpPr>
                        <wps:spPr bwMode="auto">
                          <a:xfrm>
                            <a:off x="11198" y="9239"/>
                            <a:ext cx="268" cy="861"/>
                          </a:xfrm>
                          <a:custGeom>
                            <a:avLst/>
                            <a:gdLst>
                              <a:gd name="T0" fmla="+- 0 4498 11198"/>
                              <a:gd name="T1" fmla="*/ T0 w 268"/>
                              <a:gd name="T2" fmla="+- 0 2334 9240"/>
                              <a:gd name="T3" fmla="*/ 2334 h 861"/>
                              <a:gd name="T4" fmla="+- 0 4498 11198"/>
                              <a:gd name="T5" fmla="*/ T4 w 268"/>
                              <a:gd name="T6" fmla="+- 0 2442 9240"/>
                              <a:gd name="T7" fmla="*/ 2442 h 861"/>
                              <a:gd name="T8" fmla="+- 0 4516 11198"/>
                              <a:gd name="T9" fmla="*/ T8 w 268"/>
                              <a:gd name="T10" fmla="+- 0 2263 9240"/>
                              <a:gd name="T11" fmla="*/ 2263 h 861"/>
                              <a:gd name="T12" fmla="+- 0 4516 11198"/>
                              <a:gd name="T13" fmla="*/ T12 w 268"/>
                              <a:gd name="T14" fmla="+- 0 2364 9240"/>
                              <a:gd name="T15" fmla="*/ 2364 h 861"/>
                              <a:gd name="T16" fmla="+- 0 4530 11198"/>
                              <a:gd name="T17" fmla="*/ T16 w 268"/>
                              <a:gd name="T18" fmla="+- 0 2326 9240"/>
                              <a:gd name="T19" fmla="*/ 2326 h 861"/>
                              <a:gd name="T20" fmla="+- 0 4530 11198"/>
                              <a:gd name="T21" fmla="*/ T20 w 268"/>
                              <a:gd name="T22" fmla="+- 0 2433 9240"/>
                              <a:gd name="T23" fmla="*/ 2433 h 861"/>
                              <a:gd name="T24" fmla="+- 0 4534 11198"/>
                              <a:gd name="T25" fmla="*/ T24 w 268"/>
                              <a:gd name="T26" fmla="+- 0 2326 9240"/>
                              <a:gd name="T27" fmla="*/ 2326 h 861"/>
                              <a:gd name="T28" fmla="+- 0 4534 11198"/>
                              <a:gd name="T29" fmla="*/ T28 w 268"/>
                              <a:gd name="T30" fmla="+- 0 2427 9240"/>
                              <a:gd name="T31" fmla="*/ 2427 h 861"/>
                              <a:gd name="T32" fmla="+- 0 4542 11198"/>
                              <a:gd name="T33" fmla="*/ T32 w 268"/>
                              <a:gd name="T34" fmla="+- 0 2351 9240"/>
                              <a:gd name="T35" fmla="*/ 2351 h 861"/>
                              <a:gd name="T36" fmla="+- 0 4542 11198"/>
                              <a:gd name="T37" fmla="*/ T36 w 268"/>
                              <a:gd name="T38" fmla="+- 0 2463 9240"/>
                              <a:gd name="T39" fmla="*/ 2463 h 861"/>
                              <a:gd name="T40" fmla="+- 0 4550 11198"/>
                              <a:gd name="T41" fmla="*/ T40 w 268"/>
                              <a:gd name="T42" fmla="+- 0 2268 9240"/>
                              <a:gd name="T43" fmla="*/ 2268 h 861"/>
                              <a:gd name="T44" fmla="+- 0 4550 11198"/>
                              <a:gd name="T45" fmla="*/ T44 w 268"/>
                              <a:gd name="T46" fmla="+- 0 2373 9240"/>
                              <a:gd name="T47" fmla="*/ 2373 h 861"/>
                              <a:gd name="T48" fmla="+- 0 4561 11198"/>
                              <a:gd name="T49" fmla="*/ T48 w 268"/>
                              <a:gd name="T50" fmla="+- 0 2233 9240"/>
                              <a:gd name="T51" fmla="*/ 2233 h 861"/>
                              <a:gd name="T52" fmla="+- 0 4561 11198"/>
                              <a:gd name="T53" fmla="*/ T52 w 268"/>
                              <a:gd name="T54" fmla="+- 0 2350 9240"/>
                              <a:gd name="T55" fmla="*/ 2350 h 861"/>
                              <a:gd name="T56" fmla="+- 0 4566 11198"/>
                              <a:gd name="T57" fmla="*/ T56 w 268"/>
                              <a:gd name="T58" fmla="+- 0 2353 9240"/>
                              <a:gd name="T59" fmla="*/ 2353 h 861"/>
                              <a:gd name="T60" fmla="+- 0 4566 11198"/>
                              <a:gd name="T61" fmla="*/ T60 w 268"/>
                              <a:gd name="T62" fmla="+- 0 2491 9240"/>
                              <a:gd name="T63" fmla="*/ 2491 h 861"/>
                              <a:gd name="T64" fmla="+- 0 4569 11198"/>
                              <a:gd name="T65" fmla="*/ T64 w 268"/>
                              <a:gd name="T66" fmla="+- 0 2250 9240"/>
                              <a:gd name="T67" fmla="*/ 2250 h 861"/>
                              <a:gd name="T68" fmla="+- 0 4569 11198"/>
                              <a:gd name="T69" fmla="*/ T68 w 268"/>
                              <a:gd name="T70" fmla="+- 0 2352 9240"/>
                              <a:gd name="T71" fmla="*/ 2352 h 861"/>
                              <a:gd name="T72" fmla="+- 0 4579 11198"/>
                              <a:gd name="T73" fmla="*/ T72 w 268"/>
                              <a:gd name="T74" fmla="+- 0 2336 9240"/>
                              <a:gd name="T75" fmla="*/ 2336 h 861"/>
                              <a:gd name="T76" fmla="+- 0 4579 11198"/>
                              <a:gd name="T77" fmla="*/ T76 w 268"/>
                              <a:gd name="T78" fmla="+- 0 2443 9240"/>
                              <a:gd name="T79" fmla="*/ 2443 h 861"/>
                              <a:gd name="T80" fmla="+- 0 4582 11198"/>
                              <a:gd name="T81" fmla="*/ T80 w 268"/>
                              <a:gd name="T82" fmla="+- 0 2390 9240"/>
                              <a:gd name="T83" fmla="*/ 2390 h 861"/>
                              <a:gd name="T84" fmla="+- 0 4582 11198"/>
                              <a:gd name="T85" fmla="*/ T84 w 268"/>
                              <a:gd name="T86" fmla="+- 0 2524 9240"/>
                              <a:gd name="T87" fmla="*/ 2524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68" h="861">
                                <a:moveTo>
                                  <a:pt x="-6700" y="-6906"/>
                                </a:moveTo>
                                <a:lnTo>
                                  <a:pt x="-6700" y="-6798"/>
                                </a:lnTo>
                                <a:moveTo>
                                  <a:pt x="-6682" y="-6977"/>
                                </a:moveTo>
                                <a:lnTo>
                                  <a:pt x="-6682" y="-6876"/>
                                </a:lnTo>
                                <a:moveTo>
                                  <a:pt x="-6668" y="-6914"/>
                                </a:moveTo>
                                <a:lnTo>
                                  <a:pt x="-6668" y="-6807"/>
                                </a:lnTo>
                                <a:moveTo>
                                  <a:pt x="-6664" y="-6914"/>
                                </a:moveTo>
                                <a:lnTo>
                                  <a:pt x="-6664" y="-6813"/>
                                </a:lnTo>
                                <a:moveTo>
                                  <a:pt x="-6656" y="-6889"/>
                                </a:moveTo>
                                <a:lnTo>
                                  <a:pt x="-6656" y="-6777"/>
                                </a:lnTo>
                                <a:moveTo>
                                  <a:pt x="-6648" y="-6972"/>
                                </a:moveTo>
                                <a:lnTo>
                                  <a:pt x="-6648" y="-6867"/>
                                </a:lnTo>
                                <a:moveTo>
                                  <a:pt x="-6637" y="-7007"/>
                                </a:moveTo>
                                <a:lnTo>
                                  <a:pt x="-6637" y="-6890"/>
                                </a:lnTo>
                                <a:moveTo>
                                  <a:pt x="-6632" y="-6887"/>
                                </a:moveTo>
                                <a:lnTo>
                                  <a:pt x="-6632" y="-6749"/>
                                </a:lnTo>
                                <a:moveTo>
                                  <a:pt x="-6629" y="-6990"/>
                                </a:moveTo>
                                <a:lnTo>
                                  <a:pt x="-6629" y="-6888"/>
                                </a:lnTo>
                                <a:moveTo>
                                  <a:pt x="-6619" y="-6904"/>
                                </a:moveTo>
                                <a:lnTo>
                                  <a:pt x="-6619" y="-6797"/>
                                </a:lnTo>
                                <a:moveTo>
                                  <a:pt x="-6616" y="-6850"/>
                                </a:moveTo>
                                <a:lnTo>
                                  <a:pt x="-6616" y="-6716"/>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Line 185"/>
                        <wps:cNvCnPr>
                          <a:cxnSpLocks noChangeShapeType="1"/>
                        </wps:cNvCnPr>
                        <wps:spPr bwMode="auto">
                          <a:xfrm>
                            <a:off x="4482" y="2154"/>
                            <a:ext cx="6" cy="0"/>
                          </a:xfrm>
                          <a:prstGeom prst="line">
                            <a:avLst/>
                          </a:prstGeom>
                          <a:noFill/>
                          <a:ln w="6114">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178" name="AutoShape 184"/>
                        <wps:cNvSpPr>
                          <a:spLocks/>
                        </wps:cNvSpPr>
                        <wps:spPr bwMode="auto">
                          <a:xfrm>
                            <a:off x="11209" y="9002"/>
                            <a:ext cx="2" cy="93"/>
                          </a:xfrm>
                          <a:custGeom>
                            <a:avLst/>
                            <a:gdLst>
                              <a:gd name="T0" fmla="+- 0 4501 11210"/>
                              <a:gd name="T1" fmla="*/ T0 w 1"/>
                              <a:gd name="T2" fmla="+- 0 2159 9002"/>
                              <a:gd name="T3" fmla="*/ 2159 h 93"/>
                              <a:gd name="T4" fmla="+- 0 4501 11210"/>
                              <a:gd name="T5" fmla="*/ T4 w 1"/>
                              <a:gd name="T6" fmla="+- 0 2184 9002"/>
                              <a:gd name="T7" fmla="*/ 2184 h 93"/>
                              <a:gd name="T8" fmla="+- 0 4501 11210"/>
                              <a:gd name="T9" fmla="*/ T8 w 1"/>
                              <a:gd name="T10" fmla="+- 0 2152 9002"/>
                              <a:gd name="T11" fmla="*/ 2152 h 93"/>
                              <a:gd name="T12" fmla="+- 0 4501 11210"/>
                              <a:gd name="T13" fmla="*/ T12 w 1"/>
                              <a:gd name="T14" fmla="+- 0 2177 9002"/>
                              <a:gd name="T15" fmla="*/ 2177 h 93"/>
                            </a:gdLst>
                            <a:ahLst/>
                            <a:cxnLst>
                              <a:cxn ang="0">
                                <a:pos x="T1" y="T3"/>
                              </a:cxn>
                              <a:cxn ang="0">
                                <a:pos x="T5" y="T7"/>
                              </a:cxn>
                              <a:cxn ang="0">
                                <a:pos x="T9" y="T11"/>
                              </a:cxn>
                              <a:cxn ang="0">
                                <a:pos x="T13" y="T15"/>
                              </a:cxn>
                            </a:cxnLst>
                            <a:rect l="0" t="0" r="r" b="b"/>
                            <a:pathLst>
                              <a:path w="1" h="93">
                                <a:moveTo>
                                  <a:pt x="-6709" y="-6843"/>
                                </a:moveTo>
                                <a:lnTo>
                                  <a:pt x="-6709" y="-6818"/>
                                </a:lnTo>
                                <a:moveTo>
                                  <a:pt x="-6709" y="-6850"/>
                                </a:moveTo>
                                <a:lnTo>
                                  <a:pt x="-6709" y="-6825"/>
                                </a:lnTo>
                              </a:path>
                            </a:pathLst>
                          </a:custGeom>
                          <a:noFill/>
                          <a:ln w="4154">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AutoShape 183"/>
                        <wps:cNvSpPr>
                          <a:spLocks/>
                        </wps:cNvSpPr>
                        <wps:spPr bwMode="auto">
                          <a:xfrm>
                            <a:off x="11125" y="9173"/>
                            <a:ext cx="85" cy="496"/>
                          </a:xfrm>
                          <a:custGeom>
                            <a:avLst/>
                            <a:gdLst>
                              <a:gd name="T0" fmla="+- 0 4475 11125"/>
                              <a:gd name="T1" fmla="*/ T0 w 85"/>
                              <a:gd name="T2" fmla="+- 0 2210 9173"/>
                              <a:gd name="T3" fmla="*/ 2210 h 496"/>
                              <a:gd name="T4" fmla="+- 0 4475 11125"/>
                              <a:gd name="T5" fmla="*/ T4 w 85"/>
                              <a:gd name="T6" fmla="+- 0 2230 9173"/>
                              <a:gd name="T7" fmla="*/ 2230 h 496"/>
                              <a:gd name="T8" fmla="+- 0 4501 11125"/>
                              <a:gd name="T9" fmla="*/ T8 w 85"/>
                              <a:gd name="T10" fmla="+- 0 2295 9173"/>
                              <a:gd name="T11" fmla="*/ 2295 h 496"/>
                              <a:gd name="T12" fmla="+- 0 4501 11125"/>
                              <a:gd name="T13" fmla="*/ T12 w 85"/>
                              <a:gd name="T14" fmla="+- 0 2360 9173"/>
                              <a:gd name="T15" fmla="*/ 2360 h 496"/>
                              <a:gd name="T16" fmla="+- 0 4501 11125"/>
                              <a:gd name="T17" fmla="*/ T16 w 85"/>
                              <a:gd name="T18" fmla="+- 0 2300 9173"/>
                              <a:gd name="T19" fmla="*/ 2300 h 496"/>
                              <a:gd name="T20" fmla="+- 0 4501 11125"/>
                              <a:gd name="T21" fmla="*/ T20 w 85"/>
                              <a:gd name="T22" fmla="+- 0 2378 9173"/>
                              <a:gd name="T23" fmla="*/ 2378 h 496"/>
                            </a:gdLst>
                            <a:ahLst/>
                            <a:cxnLst>
                              <a:cxn ang="0">
                                <a:pos x="T1" y="T3"/>
                              </a:cxn>
                              <a:cxn ang="0">
                                <a:pos x="T5" y="T7"/>
                              </a:cxn>
                              <a:cxn ang="0">
                                <a:pos x="T9" y="T11"/>
                              </a:cxn>
                              <a:cxn ang="0">
                                <a:pos x="T13" y="T15"/>
                              </a:cxn>
                              <a:cxn ang="0">
                                <a:pos x="T17" y="T19"/>
                              </a:cxn>
                              <a:cxn ang="0">
                                <a:pos x="T21" y="T23"/>
                              </a:cxn>
                            </a:cxnLst>
                            <a:rect l="0" t="0" r="r" b="b"/>
                            <a:pathLst>
                              <a:path w="85" h="496">
                                <a:moveTo>
                                  <a:pt x="-6650" y="-6963"/>
                                </a:moveTo>
                                <a:lnTo>
                                  <a:pt x="-6650" y="-6943"/>
                                </a:lnTo>
                                <a:moveTo>
                                  <a:pt x="-6624" y="-6878"/>
                                </a:moveTo>
                                <a:lnTo>
                                  <a:pt x="-6624" y="-6813"/>
                                </a:lnTo>
                                <a:moveTo>
                                  <a:pt x="-6624" y="-6873"/>
                                </a:moveTo>
                                <a:lnTo>
                                  <a:pt x="-6624" y="-6795"/>
                                </a:lnTo>
                              </a:path>
                            </a:pathLst>
                          </a:custGeom>
                          <a:noFill/>
                          <a:ln w="4154">
                            <a:solidFill>
                              <a:srgbClr val="8B008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AutoShape 182"/>
                        <wps:cNvSpPr>
                          <a:spLocks/>
                        </wps:cNvSpPr>
                        <wps:spPr bwMode="auto">
                          <a:xfrm>
                            <a:off x="11782" y="9172"/>
                            <a:ext cx="403" cy="890"/>
                          </a:xfrm>
                          <a:custGeom>
                            <a:avLst/>
                            <a:gdLst>
                              <a:gd name="T0" fmla="+- 0 4682 11783"/>
                              <a:gd name="T1" fmla="*/ T0 w 403"/>
                              <a:gd name="T2" fmla="+- 0 2239 9173"/>
                              <a:gd name="T3" fmla="*/ 2239 h 890"/>
                              <a:gd name="T4" fmla="+- 0 4682 11783"/>
                              <a:gd name="T5" fmla="*/ T4 w 403"/>
                              <a:gd name="T6" fmla="+- 0 2341 9173"/>
                              <a:gd name="T7" fmla="*/ 2341 h 890"/>
                              <a:gd name="T8" fmla="+- 0 4701 11783"/>
                              <a:gd name="T9" fmla="*/ T8 w 403"/>
                              <a:gd name="T10" fmla="+- 0 2264 9173"/>
                              <a:gd name="T11" fmla="*/ 2264 h 890"/>
                              <a:gd name="T12" fmla="+- 0 4701 11783"/>
                              <a:gd name="T13" fmla="*/ T12 w 403"/>
                              <a:gd name="T14" fmla="+- 0 2411 9173"/>
                              <a:gd name="T15" fmla="*/ 2411 h 890"/>
                              <a:gd name="T16" fmla="+- 0 4718 11783"/>
                              <a:gd name="T17" fmla="*/ T16 w 403"/>
                              <a:gd name="T18" fmla="+- 0 2362 9173"/>
                              <a:gd name="T19" fmla="*/ 2362 h 890"/>
                              <a:gd name="T20" fmla="+- 0 4718 11783"/>
                              <a:gd name="T21" fmla="*/ T20 w 403"/>
                              <a:gd name="T22" fmla="+- 0 2511 9173"/>
                              <a:gd name="T23" fmla="*/ 2511 h 890"/>
                              <a:gd name="T24" fmla="+- 0 4725 11783"/>
                              <a:gd name="T25" fmla="*/ T24 w 403"/>
                              <a:gd name="T26" fmla="+- 0 2264 9173"/>
                              <a:gd name="T27" fmla="*/ 2264 h 890"/>
                              <a:gd name="T28" fmla="+- 0 4725 11783"/>
                              <a:gd name="T29" fmla="*/ T28 w 403"/>
                              <a:gd name="T30" fmla="+- 0 2366 9173"/>
                              <a:gd name="T31" fmla="*/ 2366 h 890"/>
                              <a:gd name="T32" fmla="+- 0 4739 11783"/>
                              <a:gd name="T33" fmla="*/ T32 w 403"/>
                              <a:gd name="T34" fmla="+- 0 2247 9173"/>
                              <a:gd name="T35" fmla="*/ 2247 h 890"/>
                              <a:gd name="T36" fmla="+- 0 4739 11783"/>
                              <a:gd name="T37" fmla="*/ T36 w 403"/>
                              <a:gd name="T38" fmla="+- 0 2335 9173"/>
                              <a:gd name="T39" fmla="*/ 2335 h 890"/>
                              <a:gd name="T40" fmla="+- 0 4751 11783"/>
                              <a:gd name="T41" fmla="*/ T40 w 403"/>
                              <a:gd name="T42" fmla="+- 0 2292 9173"/>
                              <a:gd name="T43" fmla="*/ 2292 h 890"/>
                              <a:gd name="T44" fmla="+- 0 4751 11783"/>
                              <a:gd name="T45" fmla="*/ T44 w 403"/>
                              <a:gd name="T46" fmla="+- 0 2398 9173"/>
                              <a:gd name="T47" fmla="*/ 2398 h 890"/>
                              <a:gd name="T48" fmla="+- 0 4756 11783"/>
                              <a:gd name="T49" fmla="*/ T48 w 403"/>
                              <a:gd name="T50" fmla="+- 0 2210 9173"/>
                              <a:gd name="T51" fmla="*/ 2210 h 890"/>
                              <a:gd name="T52" fmla="+- 0 4756 11783"/>
                              <a:gd name="T53" fmla="*/ T52 w 403"/>
                              <a:gd name="T54" fmla="+- 0 2321 9173"/>
                              <a:gd name="T55" fmla="*/ 2321 h 890"/>
                              <a:gd name="T56" fmla="+- 0 4769 11783"/>
                              <a:gd name="T57" fmla="*/ T56 w 403"/>
                              <a:gd name="T58" fmla="+- 0 2253 9173"/>
                              <a:gd name="T59" fmla="*/ 2253 h 890"/>
                              <a:gd name="T60" fmla="+- 0 4769 11783"/>
                              <a:gd name="T61" fmla="*/ T60 w 403"/>
                              <a:gd name="T62" fmla="+- 0 2371 9173"/>
                              <a:gd name="T63" fmla="*/ 2371 h 890"/>
                              <a:gd name="T64" fmla="+- 0 4776 11783"/>
                              <a:gd name="T65" fmla="*/ T64 w 403"/>
                              <a:gd name="T66" fmla="+- 0 2258 9173"/>
                              <a:gd name="T67" fmla="*/ 2258 h 890"/>
                              <a:gd name="T68" fmla="+- 0 4776 11783"/>
                              <a:gd name="T69" fmla="*/ T68 w 403"/>
                              <a:gd name="T70" fmla="+- 0 2376 9173"/>
                              <a:gd name="T71" fmla="*/ 2376 h 890"/>
                              <a:gd name="T72" fmla="+- 0 4793 11783"/>
                              <a:gd name="T73" fmla="*/ T72 w 403"/>
                              <a:gd name="T74" fmla="+- 0 2302 9173"/>
                              <a:gd name="T75" fmla="*/ 2302 h 890"/>
                              <a:gd name="T76" fmla="+- 0 4793 11783"/>
                              <a:gd name="T77" fmla="*/ T76 w 403"/>
                              <a:gd name="T78" fmla="+- 0 2411 9173"/>
                              <a:gd name="T79" fmla="*/ 2411 h 890"/>
                              <a:gd name="T80" fmla="+- 0 4809 11783"/>
                              <a:gd name="T81" fmla="*/ T80 w 403"/>
                              <a:gd name="T82" fmla="+- 0 2286 9173"/>
                              <a:gd name="T83" fmla="*/ 2286 h 890"/>
                              <a:gd name="T84" fmla="+- 0 4809 11783"/>
                              <a:gd name="T85" fmla="*/ T84 w 403"/>
                              <a:gd name="T86" fmla="+- 0 2416 9173"/>
                              <a:gd name="T87" fmla="*/ 2416 h 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03" h="890">
                                <a:moveTo>
                                  <a:pt x="-7101" y="-6934"/>
                                </a:moveTo>
                                <a:lnTo>
                                  <a:pt x="-7101" y="-6832"/>
                                </a:lnTo>
                                <a:moveTo>
                                  <a:pt x="-7082" y="-6909"/>
                                </a:moveTo>
                                <a:lnTo>
                                  <a:pt x="-7082" y="-6762"/>
                                </a:lnTo>
                                <a:moveTo>
                                  <a:pt x="-7065" y="-6811"/>
                                </a:moveTo>
                                <a:lnTo>
                                  <a:pt x="-7065" y="-6662"/>
                                </a:lnTo>
                                <a:moveTo>
                                  <a:pt x="-7058" y="-6909"/>
                                </a:moveTo>
                                <a:lnTo>
                                  <a:pt x="-7058" y="-6807"/>
                                </a:lnTo>
                                <a:moveTo>
                                  <a:pt x="-7044" y="-6926"/>
                                </a:moveTo>
                                <a:lnTo>
                                  <a:pt x="-7044" y="-6838"/>
                                </a:lnTo>
                                <a:moveTo>
                                  <a:pt x="-7032" y="-6881"/>
                                </a:moveTo>
                                <a:lnTo>
                                  <a:pt x="-7032" y="-6775"/>
                                </a:lnTo>
                                <a:moveTo>
                                  <a:pt x="-7027" y="-6963"/>
                                </a:moveTo>
                                <a:lnTo>
                                  <a:pt x="-7027" y="-6852"/>
                                </a:lnTo>
                                <a:moveTo>
                                  <a:pt x="-7014" y="-6920"/>
                                </a:moveTo>
                                <a:lnTo>
                                  <a:pt x="-7014" y="-6802"/>
                                </a:lnTo>
                                <a:moveTo>
                                  <a:pt x="-7007" y="-6915"/>
                                </a:moveTo>
                                <a:lnTo>
                                  <a:pt x="-7007" y="-6797"/>
                                </a:lnTo>
                                <a:moveTo>
                                  <a:pt x="-6990" y="-6871"/>
                                </a:moveTo>
                                <a:lnTo>
                                  <a:pt x="-6990" y="-6762"/>
                                </a:lnTo>
                                <a:moveTo>
                                  <a:pt x="-6974" y="-6887"/>
                                </a:moveTo>
                                <a:lnTo>
                                  <a:pt x="-6974" y="-6757"/>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AutoShape 181"/>
                        <wps:cNvSpPr>
                          <a:spLocks/>
                        </wps:cNvSpPr>
                        <wps:spPr bwMode="auto">
                          <a:xfrm>
                            <a:off x="11953" y="10437"/>
                            <a:ext cx="2" cy="125"/>
                          </a:xfrm>
                          <a:custGeom>
                            <a:avLst/>
                            <a:gdLst>
                              <a:gd name="T0" fmla="+- 0 4736 11953"/>
                              <a:gd name="T1" fmla="*/ T0 w 1"/>
                              <a:gd name="T2" fmla="+- 0 2638 10438"/>
                              <a:gd name="T3" fmla="*/ 2638 h 125"/>
                              <a:gd name="T4" fmla="+- 0 4736 11953"/>
                              <a:gd name="T5" fmla="*/ T4 w 1"/>
                              <a:gd name="T6" fmla="+- 0 2665 10438"/>
                              <a:gd name="T7" fmla="*/ 2665 h 125"/>
                              <a:gd name="T8" fmla="+- 0 4736 11953"/>
                              <a:gd name="T9" fmla="*/ T8 w 1"/>
                              <a:gd name="T10" fmla="+- 0 2655 10438"/>
                              <a:gd name="T11" fmla="*/ 2655 h 125"/>
                              <a:gd name="T12" fmla="+- 0 4736 11953"/>
                              <a:gd name="T13" fmla="*/ T12 w 1"/>
                              <a:gd name="T14" fmla="+- 0 2680 10438"/>
                              <a:gd name="T15" fmla="*/ 2680 h 125"/>
                            </a:gdLst>
                            <a:ahLst/>
                            <a:cxnLst>
                              <a:cxn ang="0">
                                <a:pos x="T1" y="T3"/>
                              </a:cxn>
                              <a:cxn ang="0">
                                <a:pos x="T5" y="T7"/>
                              </a:cxn>
                              <a:cxn ang="0">
                                <a:pos x="T9" y="T11"/>
                              </a:cxn>
                              <a:cxn ang="0">
                                <a:pos x="T13" y="T15"/>
                              </a:cxn>
                            </a:cxnLst>
                            <a:rect l="0" t="0" r="r" b="b"/>
                            <a:pathLst>
                              <a:path w="1" h="125">
                                <a:moveTo>
                                  <a:pt x="-7217" y="-7800"/>
                                </a:moveTo>
                                <a:lnTo>
                                  <a:pt x="-7217" y="-7773"/>
                                </a:lnTo>
                                <a:moveTo>
                                  <a:pt x="-7217" y="-7783"/>
                                </a:moveTo>
                                <a:lnTo>
                                  <a:pt x="-7217" y="-7758"/>
                                </a:lnTo>
                              </a:path>
                            </a:pathLst>
                          </a:custGeom>
                          <a:noFill/>
                          <a:ln w="415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AutoShape 180"/>
                        <wps:cNvSpPr>
                          <a:spLocks/>
                        </wps:cNvSpPr>
                        <wps:spPr bwMode="auto">
                          <a:xfrm>
                            <a:off x="11949" y="10096"/>
                            <a:ext cx="2" cy="248"/>
                          </a:xfrm>
                          <a:custGeom>
                            <a:avLst/>
                            <a:gdLst>
                              <a:gd name="T0" fmla="+- 0 4735 11949"/>
                              <a:gd name="T1" fmla="*/ T0 w 1"/>
                              <a:gd name="T2" fmla="+- 0 2579 10096"/>
                              <a:gd name="T3" fmla="*/ 2579 h 248"/>
                              <a:gd name="T4" fmla="+- 0 4735 11949"/>
                              <a:gd name="T5" fmla="*/ T4 w 1"/>
                              <a:gd name="T6" fmla="+- 0 2606 10096"/>
                              <a:gd name="T7" fmla="*/ 2606 h 248"/>
                              <a:gd name="T8" fmla="+- 0 4735 11949"/>
                              <a:gd name="T9" fmla="*/ T8 w 1"/>
                              <a:gd name="T10" fmla="+- 0 2523 10096"/>
                              <a:gd name="T11" fmla="*/ 2523 h 248"/>
                              <a:gd name="T12" fmla="+- 0 4735 11949"/>
                              <a:gd name="T13" fmla="*/ T12 w 1"/>
                              <a:gd name="T14" fmla="+- 0 2551 10096"/>
                              <a:gd name="T15" fmla="*/ 2551 h 248"/>
                            </a:gdLst>
                            <a:ahLst/>
                            <a:cxnLst>
                              <a:cxn ang="0">
                                <a:pos x="T1" y="T3"/>
                              </a:cxn>
                              <a:cxn ang="0">
                                <a:pos x="T5" y="T7"/>
                              </a:cxn>
                              <a:cxn ang="0">
                                <a:pos x="T9" y="T11"/>
                              </a:cxn>
                              <a:cxn ang="0">
                                <a:pos x="T13" y="T15"/>
                              </a:cxn>
                            </a:cxnLst>
                            <a:rect l="0" t="0" r="r" b="b"/>
                            <a:pathLst>
                              <a:path w="1" h="248">
                                <a:moveTo>
                                  <a:pt x="-7214" y="-7517"/>
                                </a:moveTo>
                                <a:lnTo>
                                  <a:pt x="-7214" y="-7490"/>
                                </a:lnTo>
                                <a:moveTo>
                                  <a:pt x="-7214" y="-7573"/>
                                </a:moveTo>
                                <a:lnTo>
                                  <a:pt x="-7214" y="-7545"/>
                                </a:lnTo>
                              </a:path>
                            </a:pathLst>
                          </a:custGeom>
                          <a:noFill/>
                          <a:ln w="4154">
                            <a:solidFill>
                              <a:srgbClr val="0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AutoShape 179"/>
                        <wps:cNvSpPr>
                          <a:spLocks/>
                        </wps:cNvSpPr>
                        <wps:spPr bwMode="auto">
                          <a:xfrm>
                            <a:off x="11825" y="8982"/>
                            <a:ext cx="382" cy="263"/>
                          </a:xfrm>
                          <a:custGeom>
                            <a:avLst/>
                            <a:gdLst>
                              <a:gd name="T0" fmla="+- 0 4696 11826"/>
                              <a:gd name="T1" fmla="*/ T0 w 382"/>
                              <a:gd name="T2" fmla="+- 0 2204 8983"/>
                              <a:gd name="T3" fmla="*/ 2204 h 263"/>
                              <a:gd name="T4" fmla="+- 0 4696 11826"/>
                              <a:gd name="T5" fmla="*/ T4 w 382"/>
                              <a:gd name="T6" fmla="+- 0 2235 8983"/>
                              <a:gd name="T7" fmla="*/ 2235 h 263"/>
                              <a:gd name="T8" fmla="+- 0 4702 11826"/>
                              <a:gd name="T9" fmla="*/ T8 w 382"/>
                              <a:gd name="T10" fmla="+- 0 2146 8983"/>
                              <a:gd name="T11" fmla="*/ 2146 h 263"/>
                              <a:gd name="T12" fmla="+- 0 4702 11826"/>
                              <a:gd name="T13" fmla="*/ T12 w 382"/>
                              <a:gd name="T14" fmla="+- 0 2176 8983"/>
                              <a:gd name="T15" fmla="*/ 2176 h 263"/>
                              <a:gd name="T16" fmla="+- 0 4816 11826"/>
                              <a:gd name="T17" fmla="*/ T16 w 382"/>
                              <a:gd name="T18" fmla="+- 0 2185 8983"/>
                              <a:gd name="T19" fmla="*/ 2185 h 263"/>
                              <a:gd name="T20" fmla="+- 0 4816 11826"/>
                              <a:gd name="T21" fmla="*/ T20 w 382"/>
                              <a:gd name="T22" fmla="+- 0 2209 8983"/>
                              <a:gd name="T23" fmla="*/ 2209 h 263"/>
                            </a:gdLst>
                            <a:ahLst/>
                            <a:cxnLst>
                              <a:cxn ang="0">
                                <a:pos x="T1" y="T3"/>
                              </a:cxn>
                              <a:cxn ang="0">
                                <a:pos x="T5" y="T7"/>
                              </a:cxn>
                              <a:cxn ang="0">
                                <a:pos x="T9" y="T11"/>
                              </a:cxn>
                              <a:cxn ang="0">
                                <a:pos x="T13" y="T15"/>
                              </a:cxn>
                              <a:cxn ang="0">
                                <a:pos x="T17" y="T19"/>
                              </a:cxn>
                              <a:cxn ang="0">
                                <a:pos x="T21" y="T23"/>
                              </a:cxn>
                            </a:cxnLst>
                            <a:rect l="0" t="0" r="r" b="b"/>
                            <a:pathLst>
                              <a:path w="382" h="263">
                                <a:moveTo>
                                  <a:pt x="-7130" y="-6779"/>
                                </a:moveTo>
                                <a:lnTo>
                                  <a:pt x="-7130" y="-6748"/>
                                </a:lnTo>
                                <a:moveTo>
                                  <a:pt x="-7124" y="-6837"/>
                                </a:moveTo>
                                <a:lnTo>
                                  <a:pt x="-7124" y="-6807"/>
                                </a:lnTo>
                                <a:moveTo>
                                  <a:pt x="-7010" y="-6798"/>
                                </a:moveTo>
                                <a:lnTo>
                                  <a:pt x="-7010" y="-6774"/>
                                </a:lnTo>
                              </a:path>
                            </a:pathLst>
                          </a:custGeom>
                          <a:noFill/>
                          <a:ln w="4154">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AutoShape 178"/>
                        <wps:cNvSpPr>
                          <a:spLocks/>
                        </wps:cNvSpPr>
                        <wps:spPr bwMode="auto">
                          <a:xfrm>
                            <a:off x="11844" y="9014"/>
                            <a:ext cx="361" cy="710"/>
                          </a:xfrm>
                          <a:custGeom>
                            <a:avLst/>
                            <a:gdLst>
                              <a:gd name="T0" fmla="+- 0 4702 11845"/>
                              <a:gd name="T1" fmla="*/ T0 w 361"/>
                              <a:gd name="T2" fmla="+- 0 2162 9015"/>
                              <a:gd name="T3" fmla="*/ 2162 h 710"/>
                              <a:gd name="T4" fmla="+- 0 4702 11845"/>
                              <a:gd name="T5" fmla="*/ T4 w 361"/>
                              <a:gd name="T6" fmla="+- 0 2246 9015"/>
                              <a:gd name="T7" fmla="*/ 2246 h 710"/>
                              <a:gd name="T8" fmla="+- 0 4702 11845"/>
                              <a:gd name="T9" fmla="*/ T8 w 361"/>
                              <a:gd name="T10" fmla="+- 0 2156 9015"/>
                              <a:gd name="T11" fmla="*/ 2156 h 710"/>
                              <a:gd name="T12" fmla="+- 0 4702 11845"/>
                              <a:gd name="T13" fmla="*/ T12 w 361"/>
                              <a:gd name="T14" fmla="+- 0 2241 9015"/>
                              <a:gd name="T15" fmla="*/ 2241 h 710"/>
                              <a:gd name="T16" fmla="+- 0 4816 11845"/>
                              <a:gd name="T17" fmla="*/ T16 w 361"/>
                              <a:gd name="T18" fmla="+- 0 2338 9015"/>
                              <a:gd name="T19" fmla="*/ 2338 h 710"/>
                              <a:gd name="T20" fmla="+- 0 4816 11845"/>
                              <a:gd name="T21" fmla="*/ T20 w 361"/>
                              <a:gd name="T22" fmla="+- 0 2397 9015"/>
                              <a:gd name="T23" fmla="*/ 2397 h 710"/>
                            </a:gdLst>
                            <a:ahLst/>
                            <a:cxnLst>
                              <a:cxn ang="0">
                                <a:pos x="T1" y="T3"/>
                              </a:cxn>
                              <a:cxn ang="0">
                                <a:pos x="T5" y="T7"/>
                              </a:cxn>
                              <a:cxn ang="0">
                                <a:pos x="T9" y="T11"/>
                              </a:cxn>
                              <a:cxn ang="0">
                                <a:pos x="T13" y="T15"/>
                              </a:cxn>
                              <a:cxn ang="0">
                                <a:pos x="T17" y="T19"/>
                              </a:cxn>
                              <a:cxn ang="0">
                                <a:pos x="T21" y="T23"/>
                              </a:cxn>
                            </a:cxnLst>
                            <a:rect l="0" t="0" r="r" b="b"/>
                            <a:pathLst>
                              <a:path w="361" h="710">
                                <a:moveTo>
                                  <a:pt x="-7143" y="-6853"/>
                                </a:moveTo>
                                <a:lnTo>
                                  <a:pt x="-7143" y="-6769"/>
                                </a:lnTo>
                                <a:moveTo>
                                  <a:pt x="-7143" y="-6859"/>
                                </a:moveTo>
                                <a:lnTo>
                                  <a:pt x="-7143" y="-6774"/>
                                </a:lnTo>
                                <a:moveTo>
                                  <a:pt x="-7029" y="-6677"/>
                                </a:moveTo>
                                <a:lnTo>
                                  <a:pt x="-7029" y="-6618"/>
                                </a:lnTo>
                              </a:path>
                            </a:pathLst>
                          </a:custGeom>
                          <a:noFill/>
                          <a:ln w="4154">
                            <a:solidFill>
                              <a:srgbClr val="8B008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Line 177"/>
                        <wps:cNvCnPr>
                          <a:cxnSpLocks noChangeShapeType="1"/>
                        </wps:cNvCnPr>
                        <wps:spPr bwMode="auto">
                          <a:xfrm>
                            <a:off x="4756" y="2467"/>
                            <a:ext cx="6" cy="0"/>
                          </a:xfrm>
                          <a:prstGeom prst="line">
                            <a:avLst/>
                          </a:prstGeom>
                          <a:noFill/>
                          <a:ln w="1937">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86" name="Line 176"/>
                        <wps:cNvCnPr>
                          <a:cxnSpLocks noChangeShapeType="1"/>
                        </wps:cNvCnPr>
                        <wps:spPr bwMode="auto">
                          <a:xfrm>
                            <a:off x="4756" y="2452"/>
                            <a:ext cx="6" cy="0"/>
                          </a:xfrm>
                          <a:prstGeom prst="line">
                            <a:avLst/>
                          </a:prstGeom>
                          <a:noFill/>
                          <a:ln w="1839">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87" name="Line 175"/>
                        <wps:cNvCnPr>
                          <a:cxnSpLocks noChangeShapeType="1"/>
                        </wps:cNvCnPr>
                        <wps:spPr bwMode="auto">
                          <a:xfrm>
                            <a:off x="4756" y="2474"/>
                            <a:ext cx="6" cy="0"/>
                          </a:xfrm>
                          <a:prstGeom prst="line">
                            <a:avLst/>
                          </a:prstGeom>
                          <a:noFill/>
                          <a:ln w="176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88" name="Line 174"/>
                        <wps:cNvCnPr>
                          <a:cxnSpLocks noChangeShapeType="1"/>
                        </wps:cNvCnPr>
                        <wps:spPr bwMode="auto">
                          <a:xfrm>
                            <a:off x="4787" y="2569"/>
                            <a:ext cx="6" cy="0"/>
                          </a:xfrm>
                          <a:prstGeom prst="line">
                            <a:avLst/>
                          </a:prstGeom>
                          <a:noFill/>
                          <a:ln w="3393">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89" name="Line 173"/>
                        <wps:cNvCnPr>
                          <a:cxnSpLocks noChangeShapeType="1"/>
                        </wps:cNvCnPr>
                        <wps:spPr bwMode="auto">
                          <a:xfrm>
                            <a:off x="4787" y="2560"/>
                            <a:ext cx="6" cy="0"/>
                          </a:xfrm>
                          <a:prstGeom prst="line">
                            <a:avLst/>
                          </a:prstGeom>
                          <a:noFill/>
                          <a:ln w="312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90" name="Line 172"/>
                        <wps:cNvCnPr>
                          <a:cxnSpLocks noChangeShapeType="1"/>
                        </wps:cNvCnPr>
                        <wps:spPr bwMode="auto">
                          <a:xfrm>
                            <a:off x="4787" y="2616"/>
                            <a:ext cx="7" cy="0"/>
                          </a:xfrm>
                          <a:prstGeom prst="line">
                            <a:avLst/>
                          </a:prstGeom>
                          <a:noFill/>
                          <a:ln w="2236">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91" name="AutoShape 171"/>
                        <wps:cNvSpPr>
                          <a:spLocks/>
                        </wps:cNvSpPr>
                        <wps:spPr bwMode="auto">
                          <a:xfrm>
                            <a:off x="12481" y="9254"/>
                            <a:ext cx="976" cy="1051"/>
                          </a:xfrm>
                          <a:custGeom>
                            <a:avLst/>
                            <a:gdLst>
                              <a:gd name="T0" fmla="+- 0 4903 12481"/>
                              <a:gd name="T1" fmla="*/ T0 w 976"/>
                              <a:gd name="T2" fmla="+- 0 2332 9254"/>
                              <a:gd name="T3" fmla="*/ 2332 h 1051"/>
                              <a:gd name="T4" fmla="+- 0 4903 12481"/>
                              <a:gd name="T5" fmla="*/ T4 w 976"/>
                              <a:gd name="T6" fmla="+- 0 2445 9254"/>
                              <a:gd name="T7" fmla="*/ 2445 h 1051"/>
                              <a:gd name="T8" fmla="+- 0 4920 12481"/>
                              <a:gd name="T9" fmla="*/ T8 w 976"/>
                              <a:gd name="T10" fmla="+- 0 2368 9254"/>
                              <a:gd name="T11" fmla="*/ 2368 h 1051"/>
                              <a:gd name="T12" fmla="+- 0 4920 12481"/>
                              <a:gd name="T13" fmla="*/ T12 w 976"/>
                              <a:gd name="T14" fmla="+- 0 2484 9254"/>
                              <a:gd name="T15" fmla="*/ 2484 h 1051"/>
                              <a:gd name="T16" fmla="+- 0 4930 12481"/>
                              <a:gd name="T17" fmla="*/ T16 w 976"/>
                              <a:gd name="T18" fmla="+- 0 2317 9254"/>
                              <a:gd name="T19" fmla="*/ 2317 h 1051"/>
                              <a:gd name="T20" fmla="+- 0 4930 12481"/>
                              <a:gd name="T21" fmla="*/ T20 w 976"/>
                              <a:gd name="T22" fmla="+- 0 2425 9254"/>
                              <a:gd name="T23" fmla="*/ 2425 h 1051"/>
                              <a:gd name="T24" fmla="+- 0 4937 12481"/>
                              <a:gd name="T25" fmla="*/ T24 w 976"/>
                              <a:gd name="T26" fmla="+- 0 2293 9254"/>
                              <a:gd name="T27" fmla="*/ 2293 h 1051"/>
                              <a:gd name="T28" fmla="+- 0 4937 12481"/>
                              <a:gd name="T29" fmla="*/ T28 w 976"/>
                              <a:gd name="T30" fmla="+- 0 2400 9254"/>
                              <a:gd name="T31" fmla="*/ 2400 h 1051"/>
                              <a:gd name="T32" fmla="+- 0 4955 12481"/>
                              <a:gd name="T33" fmla="*/ T32 w 976"/>
                              <a:gd name="T34" fmla="+- 0 2324 9254"/>
                              <a:gd name="T35" fmla="*/ 2324 h 1051"/>
                              <a:gd name="T36" fmla="+- 0 4955 12481"/>
                              <a:gd name="T37" fmla="*/ T36 w 976"/>
                              <a:gd name="T38" fmla="+- 0 2447 9254"/>
                              <a:gd name="T39" fmla="*/ 2447 h 1051"/>
                              <a:gd name="T40" fmla="+- 0 4965 12481"/>
                              <a:gd name="T41" fmla="*/ T40 w 976"/>
                              <a:gd name="T42" fmla="+- 0 2442 9254"/>
                              <a:gd name="T43" fmla="*/ 2442 h 1051"/>
                              <a:gd name="T44" fmla="+- 0 4965 12481"/>
                              <a:gd name="T45" fmla="*/ T44 w 976"/>
                              <a:gd name="T46" fmla="+- 0 2569 9254"/>
                              <a:gd name="T47" fmla="*/ 2569 h 1051"/>
                              <a:gd name="T48" fmla="+- 0 4968 12481"/>
                              <a:gd name="T49" fmla="*/ T48 w 976"/>
                              <a:gd name="T50" fmla="+- 0 2398 9254"/>
                              <a:gd name="T51" fmla="*/ 2398 h 1051"/>
                              <a:gd name="T52" fmla="+- 0 4968 12481"/>
                              <a:gd name="T53" fmla="*/ T52 w 976"/>
                              <a:gd name="T54" fmla="+- 0 2519 9254"/>
                              <a:gd name="T55" fmla="*/ 2519 h 1051"/>
                              <a:gd name="T56" fmla="+- 0 4972 12481"/>
                              <a:gd name="T57" fmla="*/ T56 w 976"/>
                              <a:gd name="T58" fmla="+- 0 2380 9254"/>
                              <a:gd name="T59" fmla="*/ 2380 h 1051"/>
                              <a:gd name="T60" fmla="+- 0 4972 12481"/>
                              <a:gd name="T61" fmla="*/ T60 w 976"/>
                              <a:gd name="T62" fmla="+- 0 2496 9254"/>
                              <a:gd name="T63" fmla="*/ 2496 h 1051"/>
                              <a:gd name="T64" fmla="+- 0 4978 12481"/>
                              <a:gd name="T65" fmla="*/ T64 w 976"/>
                              <a:gd name="T66" fmla="+- 0 2399 9254"/>
                              <a:gd name="T67" fmla="*/ 2399 h 1051"/>
                              <a:gd name="T68" fmla="+- 0 4978 12481"/>
                              <a:gd name="T69" fmla="*/ T68 w 976"/>
                              <a:gd name="T70" fmla="+- 0 2532 9254"/>
                              <a:gd name="T71" fmla="*/ 2532 h 1051"/>
                              <a:gd name="T72" fmla="+- 0 4982 12481"/>
                              <a:gd name="T73" fmla="*/ T72 w 976"/>
                              <a:gd name="T74" fmla="+- 0 2416 9254"/>
                              <a:gd name="T75" fmla="*/ 2416 h 1051"/>
                              <a:gd name="T76" fmla="+- 0 4982 12481"/>
                              <a:gd name="T77" fmla="*/ T76 w 976"/>
                              <a:gd name="T78" fmla="+- 0 2540 9254"/>
                              <a:gd name="T79" fmla="*/ 2540 h 1051"/>
                              <a:gd name="T80" fmla="+- 0 4987 12481"/>
                              <a:gd name="T81" fmla="*/ T80 w 976"/>
                              <a:gd name="T82" fmla="+- 0 2460 9254"/>
                              <a:gd name="T83" fmla="*/ 2460 h 1051"/>
                              <a:gd name="T84" fmla="+- 0 4987 12481"/>
                              <a:gd name="T85" fmla="*/ T84 w 976"/>
                              <a:gd name="T86" fmla="+- 0 2593 9254"/>
                              <a:gd name="T87" fmla="*/ 2593 h 1051"/>
                              <a:gd name="T88" fmla="+- 0 5002 12481"/>
                              <a:gd name="T89" fmla="*/ T88 w 976"/>
                              <a:gd name="T90" fmla="+- 0 2375 9254"/>
                              <a:gd name="T91" fmla="*/ 2375 h 1051"/>
                              <a:gd name="T92" fmla="+- 0 5002 12481"/>
                              <a:gd name="T93" fmla="*/ T92 w 976"/>
                              <a:gd name="T94" fmla="+- 0 2497 9254"/>
                              <a:gd name="T95" fmla="*/ 2497 h 1051"/>
                              <a:gd name="T96" fmla="+- 0 5123 12481"/>
                              <a:gd name="T97" fmla="*/ T96 w 976"/>
                              <a:gd name="T98" fmla="+- 0 2332 9254"/>
                              <a:gd name="T99" fmla="*/ 2332 h 1051"/>
                              <a:gd name="T100" fmla="+- 0 5123 12481"/>
                              <a:gd name="T101" fmla="*/ T100 w 976"/>
                              <a:gd name="T102" fmla="+- 0 2440 9254"/>
                              <a:gd name="T103" fmla="*/ 2440 h 1051"/>
                              <a:gd name="T104" fmla="+- 0 5144 12481"/>
                              <a:gd name="T105" fmla="*/ T104 w 976"/>
                              <a:gd name="T106" fmla="+- 0 2346 9254"/>
                              <a:gd name="T107" fmla="*/ 2346 h 1051"/>
                              <a:gd name="T108" fmla="+- 0 5144 12481"/>
                              <a:gd name="T109" fmla="*/ T108 w 976"/>
                              <a:gd name="T110" fmla="+- 0 2454 9254"/>
                              <a:gd name="T111" fmla="*/ 2454 h 1051"/>
                              <a:gd name="T112" fmla="+- 0 5156 12481"/>
                              <a:gd name="T113" fmla="*/ T112 w 976"/>
                              <a:gd name="T114" fmla="+- 0 2367 9254"/>
                              <a:gd name="T115" fmla="*/ 2367 h 1051"/>
                              <a:gd name="T116" fmla="+- 0 5156 12481"/>
                              <a:gd name="T117" fmla="*/ T116 w 976"/>
                              <a:gd name="T118" fmla="+- 0 2478 9254"/>
                              <a:gd name="T119" fmla="*/ 2478 h 1051"/>
                              <a:gd name="T120" fmla="+- 0 5160 12481"/>
                              <a:gd name="T121" fmla="*/ T120 w 976"/>
                              <a:gd name="T122" fmla="+- 0 2316 9254"/>
                              <a:gd name="T123" fmla="*/ 2316 h 1051"/>
                              <a:gd name="T124" fmla="+- 0 5160 12481"/>
                              <a:gd name="T125" fmla="*/ T124 w 976"/>
                              <a:gd name="T126" fmla="+- 0 2421 9254"/>
                              <a:gd name="T127" fmla="*/ 2421 h 1051"/>
                              <a:gd name="T128" fmla="+- 0 5170 12481"/>
                              <a:gd name="T129" fmla="*/ T128 w 976"/>
                              <a:gd name="T130" fmla="+- 0 2329 9254"/>
                              <a:gd name="T131" fmla="*/ 2329 h 1051"/>
                              <a:gd name="T132" fmla="+- 0 5170 12481"/>
                              <a:gd name="T133" fmla="*/ T132 w 976"/>
                              <a:gd name="T134" fmla="+- 0 2436 9254"/>
                              <a:gd name="T135" fmla="*/ 2436 h 1051"/>
                              <a:gd name="T136" fmla="+- 0 5175 12481"/>
                              <a:gd name="T137" fmla="*/ T136 w 976"/>
                              <a:gd name="T138" fmla="+- 0 2328 9254"/>
                              <a:gd name="T139" fmla="*/ 2328 h 1051"/>
                              <a:gd name="T140" fmla="+- 0 5175 12481"/>
                              <a:gd name="T141" fmla="*/ T140 w 976"/>
                              <a:gd name="T142" fmla="+- 0 2434 9254"/>
                              <a:gd name="T143" fmla="*/ 2434 h 1051"/>
                              <a:gd name="T144" fmla="+- 0 5187 12481"/>
                              <a:gd name="T145" fmla="*/ T144 w 976"/>
                              <a:gd name="T146" fmla="+- 0 2275 9254"/>
                              <a:gd name="T147" fmla="*/ 2275 h 1051"/>
                              <a:gd name="T148" fmla="+- 0 5187 12481"/>
                              <a:gd name="T149" fmla="*/ T148 w 976"/>
                              <a:gd name="T150" fmla="+- 0 2379 9254"/>
                              <a:gd name="T151" fmla="*/ 2379 h 1051"/>
                              <a:gd name="T152" fmla="+- 0 5190 12481"/>
                              <a:gd name="T153" fmla="*/ T152 w 976"/>
                              <a:gd name="T154" fmla="+- 0 2246 9254"/>
                              <a:gd name="T155" fmla="*/ 2246 h 1051"/>
                              <a:gd name="T156" fmla="+- 0 5190 12481"/>
                              <a:gd name="T157" fmla="*/ T156 w 976"/>
                              <a:gd name="T158" fmla="+- 0 2345 9254"/>
                              <a:gd name="T159" fmla="*/ 2345 h 1051"/>
                              <a:gd name="T160" fmla="+- 0 5197 12481"/>
                              <a:gd name="T161" fmla="*/ T160 w 976"/>
                              <a:gd name="T162" fmla="+- 0 2237 9254"/>
                              <a:gd name="T163" fmla="*/ 2237 h 1051"/>
                              <a:gd name="T164" fmla="+- 0 5197 12481"/>
                              <a:gd name="T165" fmla="*/ T164 w 976"/>
                              <a:gd name="T166" fmla="+- 0 2336 9254"/>
                              <a:gd name="T167" fmla="*/ 2336 h 1051"/>
                              <a:gd name="T168" fmla="+- 0 5210 12481"/>
                              <a:gd name="T169" fmla="*/ T168 w 976"/>
                              <a:gd name="T170" fmla="+- 0 2247 9254"/>
                              <a:gd name="T171" fmla="*/ 2247 h 1051"/>
                              <a:gd name="T172" fmla="+- 0 5210 12481"/>
                              <a:gd name="T173" fmla="*/ T172 w 976"/>
                              <a:gd name="T174" fmla="+- 0 2345 9254"/>
                              <a:gd name="T175" fmla="*/ 2345 h 10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76" h="1051">
                                <a:moveTo>
                                  <a:pt x="-7578" y="-6922"/>
                                </a:moveTo>
                                <a:lnTo>
                                  <a:pt x="-7578" y="-6809"/>
                                </a:lnTo>
                                <a:moveTo>
                                  <a:pt x="-7561" y="-6886"/>
                                </a:moveTo>
                                <a:lnTo>
                                  <a:pt x="-7561" y="-6770"/>
                                </a:lnTo>
                                <a:moveTo>
                                  <a:pt x="-7551" y="-6937"/>
                                </a:moveTo>
                                <a:lnTo>
                                  <a:pt x="-7551" y="-6829"/>
                                </a:lnTo>
                                <a:moveTo>
                                  <a:pt x="-7544" y="-6961"/>
                                </a:moveTo>
                                <a:lnTo>
                                  <a:pt x="-7544" y="-6854"/>
                                </a:lnTo>
                                <a:moveTo>
                                  <a:pt x="-7526" y="-6930"/>
                                </a:moveTo>
                                <a:lnTo>
                                  <a:pt x="-7526" y="-6807"/>
                                </a:lnTo>
                                <a:moveTo>
                                  <a:pt x="-7516" y="-6812"/>
                                </a:moveTo>
                                <a:lnTo>
                                  <a:pt x="-7516" y="-6685"/>
                                </a:lnTo>
                                <a:moveTo>
                                  <a:pt x="-7513" y="-6856"/>
                                </a:moveTo>
                                <a:lnTo>
                                  <a:pt x="-7513" y="-6735"/>
                                </a:lnTo>
                                <a:moveTo>
                                  <a:pt x="-7509" y="-6874"/>
                                </a:moveTo>
                                <a:lnTo>
                                  <a:pt x="-7509" y="-6758"/>
                                </a:lnTo>
                                <a:moveTo>
                                  <a:pt x="-7503" y="-6855"/>
                                </a:moveTo>
                                <a:lnTo>
                                  <a:pt x="-7503" y="-6722"/>
                                </a:lnTo>
                                <a:moveTo>
                                  <a:pt x="-7499" y="-6838"/>
                                </a:moveTo>
                                <a:lnTo>
                                  <a:pt x="-7499" y="-6714"/>
                                </a:lnTo>
                                <a:moveTo>
                                  <a:pt x="-7494" y="-6794"/>
                                </a:moveTo>
                                <a:lnTo>
                                  <a:pt x="-7494" y="-6661"/>
                                </a:lnTo>
                                <a:moveTo>
                                  <a:pt x="-7479" y="-6879"/>
                                </a:moveTo>
                                <a:lnTo>
                                  <a:pt x="-7479" y="-6757"/>
                                </a:lnTo>
                                <a:moveTo>
                                  <a:pt x="-7358" y="-6922"/>
                                </a:moveTo>
                                <a:lnTo>
                                  <a:pt x="-7358" y="-6814"/>
                                </a:lnTo>
                                <a:moveTo>
                                  <a:pt x="-7337" y="-6908"/>
                                </a:moveTo>
                                <a:lnTo>
                                  <a:pt x="-7337" y="-6800"/>
                                </a:lnTo>
                                <a:moveTo>
                                  <a:pt x="-7325" y="-6887"/>
                                </a:moveTo>
                                <a:lnTo>
                                  <a:pt x="-7325" y="-6776"/>
                                </a:lnTo>
                                <a:moveTo>
                                  <a:pt x="-7321" y="-6938"/>
                                </a:moveTo>
                                <a:lnTo>
                                  <a:pt x="-7321" y="-6833"/>
                                </a:lnTo>
                                <a:moveTo>
                                  <a:pt x="-7311" y="-6925"/>
                                </a:moveTo>
                                <a:lnTo>
                                  <a:pt x="-7311" y="-6818"/>
                                </a:lnTo>
                                <a:moveTo>
                                  <a:pt x="-7306" y="-6926"/>
                                </a:moveTo>
                                <a:lnTo>
                                  <a:pt x="-7306" y="-6820"/>
                                </a:lnTo>
                                <a:moveTo>
                                  <a:pt x="-7294" y="-6979"/>
                                </a:moveTo>
                                <a:lnTo>
                                  <a:pt x="-7294" y="-6875"/>
                                </a:lnTo>
                                <a:moveTo>
                                  <a:pt x="-7291" y="-7008"/>
                                </a:moveTo>
                                <a:lnTo>
                                  <a:pt x="-7291" y="-6909"/>
                                </a:lnTo>
                                <a:moveTo>
                                  <a:pt x="-7284" y="-7017"/>
                                </a:moveTo>
                                <a:lnTo>
                                  <a:pt x="-7284" y="-6918"/>
                                </a:lnTo>
                                <a:moveTo>
                                  <a:pt x="-7271" y="-7007"/>
                                </a:moveTo>
                                <a:lnTo>
                                  <a:pt x="-7271" y="-6909"/>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AutoShape 170"/>
                        <wps:cNvSpPr>
                          <a:spLocks/>
                        </wps:cNvSpPr>
                        <wps:spPr bwMode="auto">
                          <a:xfrm>
                            <a:off x="13199" y="8567"/>
                            <a:ext cx="321" cy="486"/>
                          </a:xfrm>
                          <a:custGeom>
                            <a:avLst/>
                            <a:gdLst>
                              <a:gd name="T0" fmla="+- 0 5129 13199"/>
                              <a:gd name="T1" fmla="*/ T0 w 321"/>
                              <a:gd name="T2" fmla="+- 0 2112 8567"/>
                              <a:gd name="T3" fmla="*/ 2112 h 486"/>
                              <a:gd name="T4" fmla="+- 0 5129 13199"/>
                              <a:gd name="T5" fmla="*/ T4 w 321"/>
                              <a:gd name="T6" fmla="+- 0 2169 8567"/>
                              <a:gd name="T7" fmla="*/ 2169 h 486"/>
                              <a:gd name="T8" fmla="+- 0 5230 13199"/>
                              <a:gd name="T9" fmla="*/ T8 w 321"/>
                              <a:gd name="T10" fmla="+- 0 2005 8567"/>
                              <a:gd name="T11" fmla="*/ 2005 h 486"/>
                              <a:gd name="T12" fmla="+- 0 5230 13199"/>
                              <a:gd name="T13" fmla="*/ T12 w 321"/>
                              <a:gd name="T14" fmla="+- 0 2121 8567"/>
                              <a:gd name="T15" fmla="*/ 2121 h 486"/>
                            </a:gdLst>
                            <a:ahLst/>
                            <a:cxnLst>
                              <a:cxn ang="0">
                                <a:pos x="T1" y="T3"/>
                              </a:cxn>
                              <a:cxn ang="0">
                                <a:pos x="T5" y="T7"/>
                              </a:cxn>
                              <a:cxn ang="0">
                                <a:pos x="T9" y="T11"/>
                              </a:cxn>
                              <a:cxn ang="0">
                                <a:pos x="T13" y="T15"/>
                              </a:cxn>
                            </a:cxnLst>
                            <a:rect l="0" t="0" r="r" b="b"/>
                            <a:pathLst>
                              <a:path w="321" h="486">
                                <a:moveTo>
                                  <a:pt x="-8070" y="-6455"/>
                                </a:moveTo>
                                <a:lnTo>
                                  <a:pt x="-8070" y="-6398"/>
                                </a:lnTo>
                                <a:moveTo>
                                  <a:pt x="-7969" y="-6562"/>
                                </a:moveTo>
                                <a:lnTo>
                                  <a:pt x="-7969" y="-6446"/>
                                </a:lnTo>
                              </a:path>
                            </a:pathLst>
                          </a:custGeom>
                          <a:noFill/>
                          <a:ln w="10384">
                            <a:solidFill>
                              <a:srgbClr val="4B008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AutoShape 169"/>
                        <wps:cNvSpPr>
                          <a:spLocks/>
                        </wps:cNvSpPr>
                        <wps:spPr bwMode="auto">
                          <a:xfrm>
                            <a:off x="13199" y="8043"/>
                            <a:ext cx="321" cy="626"/>
                          </a:xfrm>
                          <a:custGeom>
                            <a:avLst/>
                            <a:gdLst>
                              <a:gd name="T0" fmla="+- 0 5129 13199"/>
                              <a:gd name="T1" fmla="*/ T0 w 321"/>
                              <a:gd name="T2" fmla="+- 0 1877 8044"/>
                              <a:gd name="T3" fmla="*/ 1877 h 626"/>
                              <a:gd name="T4" fmla="+- 0 5129 13199"/>
                              <a:gd name="T5" fmla="*/ T4 w 321"/>
                              <a:gd name="T6" fmla="+- 0 1985 8044"/>
                              <a:gd name="T7" fmla="*/ 1985 h 626"/>
                              <a:gd name="T8" fmla="+- 0 5230 13199"/>
                              <a:gd name="T9" fmla="*/ T8 w 321"/>
                              <a:gd name="T10" fmla="+- 0 1828 8044"/>
                              <a:gd name="T11" fmla="*/ 1828 h 626"/>
                              <a:gd name="T12" fmla="+- 0 5230 13199"/>
                              <a:gd name="T13" fmla="*/ T12 w 321"/>
                              <a:gd name="T14" fmla="+- 0 2039 8044"/>
                              <a:gd name="T15" fmla="*/ 2039 h 626"/>
                            </a:gdLst>
                            <a:ahLst/>
                            <a:cxnLst>
                              <a:cxn ang="0">
                                <a:pos x="T1" y="T3"/>
                              </a:cxn>
                              <a:cxn ang="0">
                                <a:pos x="T5" y="T7"/>
                              </a:cxn>
                              <a:cxn ang="0">
                                <a:pos x="T9" y="T11"/>
                              </a:cxn>
                              <a:cxn ang="0">
                                <a:pos x="T13" y="T15"/>
                              </a:cxn>
                            </a:cxnLst>
                            <a:rect l="0" t="0" r="r" b="b"/>
                            <a:pathLst>
                              <a:path w="321" h="626">
                                <a:moveTo>
                                  <a:pt x="-8070" y="-6167"/>
                                </a:moveTo>
                                <a:lnTo>
                                  <a:pt x="-8070" y="-6059"/>
                                </a:lnTo>
                                <a:moveTo>
                                  <a:pt x="-7969" y="-6216"/>
                                </a:moveTo>
                                <a:lnTo>
                                  <a:pt x="-7969" y="-6005"/>
                                </a:lnTo>
                              </a:path>
                            </a:pathLst>
                          </a:custGeom>
                          <a:noFill/>
                          <a:ln w="10384">
                            <a:solidFill>
                              <a:srgbClr val="A52A2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AutoShape 168"/>
                        <wps:cNvSpPr>
                          <a:spLocks/>
                        </wps:cNvSpPr>
                        <wps:spPr bwMode="auto">
                          <a:xfrm>
                            <a:off x="13889" y="8410"/>
                            <a:ext cx="266" cy="752"/>
                          </a:xfrm>
                          <a:custGeom>
                            <a:avLst/>
                            <a:gdLst>
                              <a:gd name="T0" fmla="+- 0 5347 13890"/>
                              <a:gd name="T1" fmla="*/ T0 w 266"/>
                              <a:gd name="T2" fmla="+- 0 2050 8410"/>
                              <a:gd name="T3" fmla="*/ 2050 h 752"/>
                              <a:gd name="T4" fmla="+- 0 5347 13890"/>
                              <a:gd name="T5" fmla="*/ T4 w 266"/>
                              <a:gd name="T6" fmla="+- 0 2143 8410"/>
                              <a:gd name="T7" fmla="*/ 2143 h 752"/>
                              <a:gd name="T8" fmla="+- 0 5380 13890"/>
                              <a:gd name="T9" fmla="*/ T8 w 266"/>
                              <a:gd name="T10" fmla="+- 0 2108 8410"/>
                              <a:gd name="T11" fmla="*/ 2108 h 752"/>
                              <a:gd name="T12" fmla="+- 0 5380 13890"/>
                              <a:gd name="T13" fmla="*/ T12 w 266"/>
                              <a:gd name="T14" fmla="+- 0 2193 8410"/>
                              <a:gd name="T15" fmla="*/ 2193 h 752"/>
                              <a:gd name="T16" fmla="+- 0 5384 13890"/>
                              <a:gd name="T17" fmla="*/ T16 w 266"/>
                              <a:gd name="T18" fmla="+- 0 2119 8410"/>
                              <a:gd name="T19" fmla="*/ 2119 h 752"/>
                              <a:gd name="T20" fmla="+- 0 5384 13890"/>
                              <a:gd name="T21" fmla="*/ T20 w 266"/>
                              <a:gd name="T22" fmla="+- 0 2206 8410"/>
                              <a:gd name="T23" fmla="*/ 2206 h 752"/>
                              <a:gd name="T24" fmla="+- 0 5389 13890"/>
                              <a:gd name="T25" fmla="*/ T24 w 266"/>
                              <a:gd name="T26" fmla="+- 0 2113 8410"/>
                              <a:gd name="T27" fmla="*/ 2113 h 752"/>
                              <a:gd name="T28" fmla="+- 0 5389 13890"/>
                              <a:gd name="T29" fmla="*/ T28 w 266"/>
                              <a:gd name="T30" fmla="+- 0 2200 8410"/>
                              <a:gd name="T31" fmla="*/ 2200 h 752"/>
                              <a:gd name="T32" fmla="+- 0 5399 13890"/>
                              <a:gd name="T33" fmla="*/ T32 w 266"/>
                              <a:gd name="T34" fmla="+- 0 1974 8410"/>
                              <a:gd name="T35" fmla="*/ 1974 h 752"/>
                              <a:gd name="T36" fmla="+- 0 5399 13890"/>
                              <a:gd name="T37" fmla="*/ T36 w 266"/>
                              <a:gd name="T38" fmla="+- 0 2050 8410"/>
                              <a:gd name="T39" fmla="*/ 2050 h 752"/>
                              <a:gd name="T40" fmla="+- 0 5403 13890"/>
                              <a:gd name="T41" fmla="*/ T40 w 266"/>
                              <a:gd name="T42" fmla="+- 0 2041 8410"/>
                              <a:gd name="T43" fmla="*/ 2041 h 752"/>
                              <a:gd name="T44" fmla="+- 0 5403 13890"/>
                              <a:gd name="T45" fmla="*/ T44 w 266"/>
                              <a:gd name="T46" fmla="+- 0 2122 8410"/>
                              <a:gd name="T47" fmla="*/ 2122 h 752"/>
                              <a:gd name="T48" fmla="+- 0 5424 13890"/>
                              <a:gd name="T49" fmla="*/ T48 w 266"/>
                              <a:gd name="T50" fmla="+- 0 1952 8410"/>
                              <a:gd name="T51" fmla="*/ 1952 h 752"/>
                              <a:gd name="T52" fmla="+- 0 5424 13890"/>
                              <a:gd name="T53" fmla="*/ T52 w 266"/>
                              <a:gd name="T54" fmla="+- 0 2024 8410"/>
                              <a:gd name="T55" fmla="*/ 2024 h 752"/>
                              <a:gd name="T56" fmla="+- 0 5431 13890"/>
                              <a:gd name="T57" fmla="*/ T56 w 266"/>
                              <a:gd name="T58" fmla="+- 0 1986 8410"/>
                              <a:gd name="T59" fmla="*/ 1986 h 752"/>
                              <a:gd name="T60" fmla="+- 0 5431 13890"/>
                              <a:gd name="T61" fmla="*/ T60 w 266"/>
                              <a:gd name="T62" fmla="+- 0 2062 8410"/>
                              <a:gd name="T63" fmla="*/ 2062 h 7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66" h="752">
                                <a:moveTo>
                                  <a:pt x="-8543" y="-6360"/>
                                </a:moveTo>
                                <a:lnTo>
                                  <a:pt x="-8543" y="-6267"/>
                                </a:lnTo>
                                <a:moveTo>
                                  <a:pt x="-8510" y="-6302"/>
                                </a:moveTo>
                                <a:lnTo>
                                  <a:pt x="-8510" y="-6217"/>
                                </a:lnTo>
                                <a:moveTo>
                                  <a:pt x="-8506" y="-6291"/>
                                </a:moveTo>
                                <a:lnTo>
                                  <a:pt x="-8506" y="-6204"/>
                                </a:lnTo>
                                <a:moveTo>
                                  <a:pt x="-8501" y="-6297"/>
                                </a:moveTo>
                                <a:lnTo>
                                  <a:pt x="-8501" y="-6210"/>
                                </a:lnTo>
                                <a:moveTo>
                                  <a:pt x="-8491" y="-6436"/>
                                </a:moveTo>
                                <a:lnTo>
                                  <a:pt x="-8491" y="-6360"/>
                                </a:lnTo>
                                <a:moveTo>
                                  <a:pt x="-8487" y="-6369"/>
                                </a:moveTo>
                                <a:lnTo>
                                  <a:pt x="-8487" y="-6288"/>
                                </a:lnTo>
                                <a:moveTo>
                                  <a:pt x="-8466" y="-6458"/>
                                </a:moveTo>
                                <a:lnTo>
                                  <a:pt x="-8466" y="-6386"/>
                                </a:lnTo>
                                <a:moveTo>
                                  <a:pt x="-8459" y="-6424"/>
                                </a:moveTo>
                                <a:lnTo>
                                  <a:pt x="-8459" y="-6348"/>
                                </a:lnTo>
                              </a:path>
                            </a:pathLst>
                          </a:custGeom>
                          <a:noFill/>
                          <a:ln w="41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Line 167"/>
                        <wps:cNvCnPr>
                          <a:cxnSpLocks noChangeShapeType="1"/>
                        </wps:cNvCnPr>
                        <wps:spPr bwMode="auto">
                          <a:xfrm>
                            <a:off x="5418" y="2264"/>
                            <a:ext cx="7" cy="0"/>
                          </a:xfrm>
                          <a:prstGeom prst="line">
                            <a:avLst/>
                          </a:prstGeom>
                          <a:noFill/>
                          <a:ln w="3273">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96" name="Line 166"/>
                        <wps:cNvCnPr>
                          <a:cxnSpLocks noChangeShapeType="1"/>
                        </wps:cNvCnPr>
                        <wps:spPr bwMode="auto">
                          <a:xfrm>
                            <a:off x="5344" y="2036"/>
                            <a:ext cx="0" cy="144"/>
                          </a:xfrm>
                          <a:prstGeom prst="line">
                            <a:avLst/>
                          </a:prstGeom>
                          <a:noFill/>
                          <a:ln w="10020">
                            <a:solidFill>
                              <a:srgbClr val="4B0082"/>
                            </a:solidFill>
                            <a:prstDash val="solid"/>
                            <a:round/>
                            <a:headEnd/>
                            <a:tailEnd/>
                          </a:ln>
                          <a:extLst>
                            <a:ext uri="{909E8E84-426E-40DD-AFC4-6F175D3DCCD1}">
                              <a14:hiddenFill xmlns:a14="http://schemas.microsoft.com/office/drawing/2010/main">
                                <a:noFill/>
                              </a14:hiddenFill>
                            </a:ext>
                          </a:extLst>
                        </wps:spPr>
                        <wps:bodyPr/>
                      </wps:wsp>
                      <wps:wsp>
                        <wps:cNvPr id="197" name="Line 165"/>
                        <wps:cNvCnPr>
                          <a:cxnSpLocks noChangeShapeType="1"/>
                        </wps:cNvCnPr>
                        <wps:spPr bwMode="auto">
                          <a:xfrm>
                            <a:off x="5365" y="1842"/>
                            <a:ext cx="7" cy="0"/>
                          </a:xfrm>
                          <a:prstGeom prst="line">
                            <a:avLst/>
                          </a:prstGeom>
                          <a:noFill/>
                          <a:ln w="5181">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198" name="Line 164"/>
                        <wps:cNvCnPr>
                          <a:cxnSpLocks noChangeShapeType="1"/>
                        </wps:cNvCnPr>
                        <wps:spPr bwMode="auto">
                          <a:xfrm>
                            <a:off x="5344" y="1823"/>
                            <a:ext cx="0" cy="270"/>
                          </a:xfrm>
                          <a:prstGeom prst="line">
                            <a:avLst/>
                          </a:prstGeom>
                          <a:noFill/>
                          <a:ln w="10020">
                            <a:solidFill>
                              <a:srgbClr val="A52A2A"/>
                            </a:solidFill>
                            <a:prstDash val="solid"/>
                            <a:round/>
                            <a:headEnd/>
                            <a:tailEnd/>
                          </a:ln>
                          <a:extLst>
                            <a:ext uri="{909E8E84-426E-40DD-AFC4-6F175D3DCCD1}">
                              <a14:hiddenFill xmlns:a14="http://schemas.microsoft.com/office/drawing/2010/main">
                                <a:noFill/>
                              </a14:hiddenFill>
                            </a:ext>
                          </a:extLst>
                        </wps:spPr>
                        <wps:bodyPr/>
                      </wps:wsp>
                      <wps:wsp>
                        <wps:cNvPr id="199" name="AutoShape 163"/>
                        <wps:cNvSpPr>
                          <a:spLocks/>
                        </wps:cNvSpPr>
                        <wps:spPr bwMode="auto">
                          <a:xfrm>
                            <a:off x="10643" y="10883"/>
                            <a:ext cx="1325" cy="728"/>
                          </a:xfrm>
                          <a:custGeom>
                            <a:avLst/>
                            <a:gdLst>
                              <a:gd name="T0" fmla="+- 0 4323 10644"/>
                              <a:gd name="T1" fmla="*/ T0 w 1325"/>
                              <a:gd name="T2" fmla="+- 0 2998 10884"/>
                              <a:gd name="T3" fmla="*/ 2998 h 728"/>
                              <a:gd name="T4" fmla="+- 0 4323 10644"/>
                              <a:gd name="T5" fmla="*/ T4 w 1325"/>
                              <a:gd name="T6" fmla="+- 0 3031 10884"/>
                              <a:gd name="T7" fmla="*/ 3031 h 728"/>
                              <a:gd name="T8" fmla="+- 0 4323 10644"/>
                              <a:gd name="T9" fmla="*/ T8 w 1325"/>
                              <a:gd name="T10" fmla="+- 0 3002 10884"/>
                              <a:gd name="T11" fmla="*/ 3002 h 728"/>
                              <a:gd name="T12" fmla="+- 0 4323 10644"/>
                              <a:gd name="T13" fmla="*/ T12 w 1325"/>
                              <a:gd name="T14" fmla="+- 0 3036 10884"/>
                              <a:gd name="T15" fmla="*/ 3036 h 728"/>
                              <a:gd name="T16" fmla="+- 0 4501 10644"/>
                              <a:gd name="T17" fmla="*/ T16 w 1325"/>
                              <a:gd name="T18" fmla="+- 0 2876 10884"/>
                              <a:gd name="T19" fmla="*/ 2876 h 728"/>
                              <a:gd name="T20" fmla="+- 0 4501 10644"/>
                              <a:gd name="T21" fmla="*/ T20 w 1325"/>
                              <a:gd name="T22" fmla="+- 0 2891 10884"/>
                              <a:gd name="T23" fmla="*/ 2891 h 728"/>
                              <a:gd name="T24" fmla="+- 0 4741 10644"/>
                              <a:gd name="T25" fmla="*/ T24 w 1325"/>
                              <a:gd name="T26" fmla="+- 0 2805 10884"/>
                              <a:gd name="T27" fmla="*/ 2805 h 728"/>
                              <a:gd name="T28" fmla="+- 0 4741 10644"/>
                              <a:gd name="T29" fmla="*/ T28 w 1325"/>
                              <a:gd name="T30" fmla="+- 0 2833 10884"/>
                              <a:gd name="T31" fmla="*/ 2833 h 728"/>
                              <a:gd name="T32" fmla="+- 0 4741 10644"/>
                              <a:gd name="T33" fmla="*/ T32 w 1325"/>
                              <a:gd name="T34" fmla="+- 0 2789 10884"/>
                              <a:gd name="T35" fmla="*/ 2789 h 728"/>
                              <a:gd name="T36" fmla="+- 0 4741 10644"/>
                              <a:gd name="T37" fmla="*/ T36 w 1325"/>
                              <a:gd name="T38" fmla="+- 0 2817 10884"/>
                              <a:gd name="T39" fmla="*/ 2817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25" h="728">
                                <a:moveTo>
                                  <a:pt x="-6321" y="-7886"/>
                                </a:moveTo>
                                <a:lnTo>
                                  <a:pt x="-6321" y="-7853"/>
                                </a:lnTo>
                                <a:moveTo>
                                  <a:pt x="-6321" y="-7882"/>
                                </a:moveTo>
                                <a:lnTo>
                                  <a:pt x="-6321" y="-7848"/>
                                </a:lnTo>
                                <a:moveTo>
                                  <a:pt x="-6143" y="-8008"/>
                                </a:moveTo>
                                <a:lnTo>
                                  <a:pt x="-6143" y="-7993"/>
                                </a:lnTo>
                                <a:moveTo>
                                  <a:pt x="-5903" y="-8079"/>
                                </a:moveTo>
                                <a:lnTo>
                                  <a:pt x="-5903" y="-8051"/>
                                </a:lnTo>
                                <a:moveTo>
                                  <a:pt x="-5903" y="-8095"/>
                                </a:moveTo>
                                <a:lnTo>
                                  <a:pt x="-5903" y="-8067"/>
                                </a:lnTo>
                              </a:path>
                            </a:pathLst>
                          </a:custGeom>
                          <a:noFill/>
                          <a:ln w="4154">
                            <a:solidFill>
                              <a:srgbClr val="6B8E2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AutoShape 162"/>
                        <wps:cNvSpPr>
                          <a:spLocks/>
                        </wps:cNvSpPr>
                        <wps:spPr bwMode="auto">
                          <a:xfrm>
                            <a:off x="11161" y="10368"/>
                            <a:ext cx="126" cy="501"/>
                          </a:xfrm>
                          <a:custGeom>
                            <a:avLst/>
                            <a:gdLst>
                              <a:gd name="T0" fmla="+- 0 4486 11161"/>
                              <a:gd name="T1" fmla="*/ T0 w 126"/>
                              <a:gd name="T2" fmla="+- 0 2615 10369"/>
                              <a:gd name="T3" fmla="*/ 2615 h 501"/>
                              <a:gd name="T4" fmla="+- 0 4486 11161"/>
                              <a:gd name="T5" fmla="*/ T4 w 126"/>
                              <a:gd name="T6" fmla="+- 0 2628 10369"/>
                              <a:gd name="T7" fmla="*/ 2628 h 501"/>
                              <a:gd name="T8" fmla="+- 0 4526 11161"/>
                              <a:gd name="T9" fmla="*/ T8 w 126"/>
                              <a:gd name="T10" fmla="+- 0 2726 10369"/>
                              <a:gd name="T11" fmla="*/ 2726 h 501"/>
                              <a:gd name="T12" fmla="+- 0 4526 11161"/>
                              <a:gd name="T13" fmla="*/ T12 w 126"/>
                              <a:gd name="T14" fmla="+- 0 2756 10369"/>
                              <a:gd name="T15" fmla="*/ 2756 h 501"/>
                              <a:gd name="T16" fmla="+- 0 4526 11161"/>
                              <a:gd name="T17" fmla="*/ T16 w 126"/>
                              <a:gd name="T18" fmla="+- 0 2753 10369"/>
                              <a:gd name="T19" fmla="*/ 2753 h 501"/>
                              <a:gd name="T20" fmla="+- 0 4526 11161"/>
                              <a:gd name="T21" fmla="*/ T20 w 126"/>
                              <a:gd name="T22" fmla="+- 0 2784 10369"/>
                              <a:gd name="T23" fmla="*/ 2784 h 501"/>
                            </a:gdLst>
                            <a:ahLst/>
                            <a:cxnLst>
                              <a:cxn ang="0">
                                <a:pos x="T1" y="T3"/>
                              </a:cxn>
                              <a:cxn ang="0">
                                <a:pos x="T5" y="T7"/>
                              </a:cxn>
                              <a:cxn ang="0">
                                <a:pos x="T9" y="T11"/>
                              </a:cxn>
                              <a:cxn ang="0">
                                <a:pos x="T13" y="T15"/>
                              </a:cxn>
                              <a:cxn ang="0">
                                <a:pos x="T17" y="T19"/>
                              </a:cxn>
                              <a:cxn ang="0">
                                <a:pos x="T21" y="T23"/>
                              </a:cxn>
                            </a:cxnLst>
                            <a:rect l="0" t="0" r="r" b="b"/>
                            <a:pathLst>
                              <a:path w="126" h="501">
                                <a:moveTo>
                                  <a:pt x="-6675" y="-7754"/>
                                </a:moveTo>
                                <a:lnTo>
                                  <a:pt x="-6675" y="-7741"/>
                                </a:lnTo>
                                <a:moveTo>
                                  <a:pt x="-6635" y="-7643"/>
                                </a:moveTo>
                                <a:lnTo>
                                  <a:pt x="-6635" y="-7613"/>
                                </a:lnTo>
                                <a:moveTo>
                                  <a:pt x="-6635" y="-7616"/>
                                </a:moveTo>
                                <a:lnTo>
                                  <a:pt x="-6635" y="-7585"/>
                                </a:lnTo>
                              </a:path>
                            </a:pathLst>
                          </a:custGeom>
                          <a:noFill/>
                          <a:ln w="415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AutoShape 161"/>
                        <wps:cNvSpPr>
                          <a:spLocks/>
                        </wps:cNvSpPr>
                        <wps:spPr bwMode="auto">
                          <a:xfrm>
                            <a:off x="11286" y="10399"/>
                            <a:ext cx="172" cy="214"/>
                          </a:xfrm>
                          <a:custGeom>
                            <a:avLst/>
                            <a:gdLst>
                              <a:gd name="T0" fmla="+- 0 4526 11286"/>
                              <a:gd name="T1" fmla="*/ T0 w 172"/>
                              <a:gd name="T2" fmla="+- 0 2655 10399"/>
                              <a:gd name="T3" fmla="*/ 2655 h 214"/>
                              <a:gd name="T4" fmla="+- 0 4526 11286"/>
                              <a:gd name="T5" fmla="*/ T4 w 172"/>
                              <a:gd name="T6" fmla="+- 0 2681 10399"/>
                              <a:gd name="T7" fmla="*/ 2681 h 214"/>
                              <a:gd name="T8" fmla="+- 0 4526 11286"/>
                              <a:gd name="T9" fmla="*/ T8 w 172"/>
                              <a:gd name="T10" fmla="+- 0 2671 10399"/>
                              <a:gd name="T11" fmla="*/ 2671 h 214"/>
                              <a:gd name="T12" fmla="+- 0 4526 11286"/>
                              <a:gd name="T13" fmla="*/ T12 w 172"/>
                              <a:gd name="T14" fmla="+- 0 2697 10399"/>
                              <a:gd name="T15" fmla="*/ 2697 h 214"/>
                              <a:gd name="T16" fmla="+- 0 4580 11286"/>
                              <a:gd name="T17" fmla="*/ T16 w 172"/>
                              <a:gd name="T18" fmla="+- 0 2625 10399"/>
                              <a:gd name="T19" fmla="*/ 2625 h 214"/>
                              <a:gd name="T20" fmla="+- 0 4580 11286"/>
                              <a:gd name="T21" fmla="*/ T20 w 172"/>
                              <a:gd name="T22" fmla="+- 0 2638 10399"/>
                              <a:gd name="T23" fmla="*/ 2638 h 214"/>
                            </a:gdLst>
                            <a:ahLst/>
                            <a:cxnLst>
                              <a:cxn ang="0">
                                <a:pos x="T1" y="T3"/>
                              </a:cxn>
                              <a:cxn ang="0">
                                <a:pos x="T5" y="T7"/>
                              </a:cxn>
                              <a:cxn ang="0">
                                <a:pos x="T9" y="T11"/>
                              </a:cxn>
                              <a:cxn ang="0">
                                <a:pos x="T13" y="T15"/>
                              </a:cxn>
                              <a:cxn ang="0">
                                <a:pos x="T17" y="T19"/>
                              </a:cxn>
                              <a:cxn ang="0">
                                <a:pos x="T21" y="T23"/>
                              </a:cxn>
                            </a:cxnLst>
                            <a:rect l="0" t="0" r="r" b="b"/>
                            <a:pathLst>
                              <a:path w="172" h="214">
                                <a:moveTo>
                                  <a:pt x="-6760" y="-7744"/>
                                </a:moveTo>
                                <a:lnTo>
                                  <a:pt x="-6760" y="-7718"/>
                                </a:lnTo>
                                <a:moveTo>
                                  <a:pt x="-6760" y="-7728"/>
                                </a:moveTo>
                                <a:lnTo>
                                  <a:pt x="-6760" y="-7702"/>
                                </a:lnTo>
                                <a:moveTo>
                                  <a:pt x="-6706" y="-7774"/>
                                </a:moveTo>
                                <a:lnTo>
                                  <a:pt x="-6706" y="-7761"/>
                                </a:lnTo>
                              </a:path>
                            </a:pathLst>
                          </a:custGeom>
                          <a:noFill/>
                          <a:ln w="4154">
                            <a:solidFill>
                              <a:srgbClr val="0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AutoShape 160"/>
                        <wps:cNvSpPr>
                          <a:spLocks/>
                        </wps:cNvSpPr>
                        <wps:spPr bwMode="auto">
                          <a:xfrm>
                            <a:off x="12699" y="11723"/>
                            <a:ext cx="2" cy="96"/>
                          </a:xfrm>
                          <a:custGeom>
                            <a:avLst/>
                            <a:gdLst>
                              <a:gd name="T0" fmla="+- 0 4972 12700"/>
                              <a:gd name="T1" fmla="*/ T0 w 1"/>
                              <a:gd name="T2" fmla="+- 0 3073 11724"/>
                              <a:gd name="T3" fmla="*/ 3073 h 96"/>
                              <a:gd name="T4" fmla="+- 0 4972 12700"/>
                              <a:gd name="T5" fmla="*/ T4 w 1"/>
                              <a:gd name="T6" fmla="+- 0 3105 11724"/>
                              <a:gd name="T7" fmla="*/ 3105 h 96"/>
                              <a:gd name="T8" fmla="+- 0 4972 12700"/>
                              <a:gd name="T9" fmla="*/ T8 w 1"/>
                              <a:gd name="T10" fmla="+- 0 3075 11724"/>
                              <a:gd name="T11" fmla="*/ 3075 h 96"/>
                              <a:gd name="T12" fmla="+- 0 4972 12700"/>
                              <a:gd name="T13" fmla="*/ T12 w 1"/>
                              <a:gd name="T14" fmla="+- 0 3106 11724"/>
                              <a:gd name="T15" fmla="*/ 3106 h 96"/>
                            </a:gdLst>
                            <a:ahLst/>
                            <a:cxnLst>
                              <a:cxn ang="0">
                                <a:pos x="T1" y="T3"/>
                              </a:cxn>
                              <a:cxn ang="0">
                                <a:pos x="T5" y="T7"/>
                              </a:cxn>
                              <a:cxn ang="0">
                                <a:pos x="T9" y="T11"/>
                              </a:cxn>
                              <a:cxn ang="0">
                                <a:pos x="T13" y="T15"/>
                              </a:cxn>
                            </a:cxnLst>
                            <a:rect l="0" t="0" r="r" b="b"/>
                            <a:pathLst>
                              <a:path w="1" h="96">
                                <a:moveTo>
                                  <a:pt x="-7728" y="-8651"/>
                                </a:moveTo>
                                <a:lnTo>
                                  <a:pt x="-7728" y="-8619"/>
                                </a:lnTo>
                                <a:moveTo>
                                  <a:pt x="-7728" y="-8649"/>
                                </a:moveTo>
                                <a:lnTo>
                                  <a:pt x="-7728" y="-8618"/>
                                </a:lnTo>
                              </a:path>
                            </a:pathLst>
                          </a:custGeom>
                          <a:noFill/>
                          <a:ln w="4154">
                            <a:solidFill>
                              <a:srgbClr val="6B8E2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AutoShape 159"/>
                        <wps:cNvSpPr>
                          <a:spLocks/>
                        </wps:cNvSpPr>
                        <wps:spPr bwMode="auto">
                          <a:xfrm>
                            <a:off x="12867" y="10231"/>
                            <a:ext cx="490" cy="813"/>
                          </a:xfrm>
                          <a:custGeom>
                            <a:avLst/>
                            <a:gdLst>
                              <a:gd name="T0" fmla="+- 0 5025 12868"/>
                              <a:gd name="T1" fmla="*/ T0 w 490"/>
                              <a:gd name="T2" fmla="+- 0 2816 10232"/>
                              <a:gd name="T3" fmla="*/ 2816 h 813"/>
                              <a:gd name="T4" fmla="+- 0 5025 12868"/>
                              <a:gd name="T5" fmla="*/ T4 w 490"/>
                              <a:gd name="T6" fmla="+- 0 2843 10232"/>
                              <a:gd name="T7" fmla="*/ 2843 h 813"/>
                              <a:gd name="T8" fmla="+- 0 5179 12868"/>
                              <a:gd name="T9" fmla="*/ T8 w 490"/>
                              <a:gd name="T10" fmla="+- 0 2599 10232"/>
                              <a:gd name="T11" fmla="*/ 2599 h 813"/>
                              <a:gd name="T12" fmla="+- 0 5179 12868"/>
                              <a:gd name="T13" fmla="*/ T12 w 490"/>
                              <a:gd name="T14" fmla="+- 0 2612 10232"/>
                              <a:gd name="T15" fmla="*/ 2612 h 813"/>
                              <a:gd name="T16" fmla="+- 0 5179 12868"/>
                              <a:gd name="T17" fmla="*/ T16 w 490"/>
                              <a:gd name="T18" fmla="+- 0 2598 10232"/>
                              <a:gd name="T19" fmla="*/ 2598 h 813"/>
                              <a:gd name="T20" fmla="+- 0 5179 12868"/>
                              <a:gd name="T21" fmla="*/ T20 w 490"/>
                              <a:gd name="T22" fmla="+- 0 2611 10232"/>
                              <a:gd name="T23" fmla="*/ 2611 h 813"/>
                              <a:gd name="T24" fmla="+- 0 5179 12868"/>
                              <a:gd name="T25" fmla="*/ T24 w 490"/>
                              <a:gd name="T26" fmla="+- 0 2568 10232"/>
                              <a:gd name="T27" fmla="*/ 2568 h 813"/>
                              <a:gd name="T28" fmla="+- 0 5179 12868"/>
                              <a:gd name="T29" fmla="*/ T28 w 490"/>
                              <a:gd name="T30" fmla="+- 0 2581 10232"/>
                              <a:gd name="T31" fmla="*/ 2581 h 813"/>
                              <a:gd name="T32" fmla="+- 0 5179 12868"/>
                              <a:gd name="T33" fmla="*/ T32 w 490"/>
                              <a:gd name="T34" fmla="+- 0 2587 10232"/>
                              <a:gd name="T35" fmla="*/ 2587 h 813"/>
                              <a:gd name="T36" fmla="+- 0 5179 12868"/>
                              <a:gd name="T37" fmla="*/ T36 w 490"/>
                              <a:gd name="T38" fmla="+- 0 2600 10232"/>
                              <a:gd name="T39" fmla="*/ 2600 h 8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0" h="813">
                                <a:moveTo>
                                  <a:pt x="-7843" y="-7416"/>
                                </a:moveTo>
                                <a:lnTo>
                                  <a:pt x="-7843" y="-7389"/>
                                </a:lnTo>
                                <a:moveTo>
                                  <a:pt x="-7689" y="-7633"/>
                                </a:moveTo>
                                <a:lnTo>
                                  <a:pt x="-7689" y="-7620"/>
                                </a:lnTo>
                                <a:moveTo>
                                  <a:pt x="-7689" y="-7634"/>
                                </a:moveTo>
                                <a:lnTo>
                                  <a:pt x="-7689" y="-7621"/>
                                </a:lnTo>
                                <a:moveTo>
                                  <a:pt x="-7689" y="-7664"/>
                                </a:moveTo>
                                <a:lnTo>
                                  <a:pt x="-7689" y="-7651"/>
                                </a:lnTo>
                                <a:moveTo>
                                  <a:pt x="-7689" y="-7645"/>
                                </a:moveTo>
                                <a:lnTo>
                                  <a:pt x="-7689" y="-7632"/>
                                </a:lnTo>
                              </a:path>
                            </a:pathLst>
                          </a:custGeom>
                          <a:noFill/>
                          <a:ln w="415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Line 158"/>
                        <wps:cNvCnPr>
                          <a:cxnSpLocks noChangeShapeType="1"/>
                        </wps:cNvCnPr>
                        <wps:spPr bwMode="auto">
                          <a:xfrm>
                            <a:off x="4765" y="1976"/>
                            <a:ext cx="6" cy="0"/>
                          </a:xfrm>
                          <a:prstGeom prst="line">
                            <a:avLst/>
                          </a:prstGeom>
                          <a:noFill/>
                          <a:ln w="5255">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205" name="Line 157"/>
                        <wps:cNvCnPr>
                          <a:cxnSpLocks noChangeShapeType="1"/>
                        </wps:cNvCnPr>
                        <wps:spPr bwMode="auto">
                          <a:xfrm>
                            <a:off x="4766" y="1950"/>
                            <a:ext cx="7" cy="0"/>
                          </a:xfrm>
                          <a:prstGeom prst="line">
                            <a:avLst/>
                          </a:prstGeom>
                          <a:noFill/>
                          <a:ln w="4498">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206" name="Line 156"/>
                        <wps:cNvCnPr>
                          <a:cxnSpLocks noChangeShapeType="1"/>
                        </wps:cNvCnPr>
                        <wps:spPr bwMode="auto">
                          <a:xfrm>
                            <a:off x="4256" y="1699"/>
                            <a:ext cx="16" cy="0"/>
                          </a:xfrm>
                          <a:prstGeom prst="line">
                            <a:avLst/>
                          </a:prstGeom>
                          <a:noFill/>
                          <a:ln w="20020">
                            <a:solidFill>
                              <a:srgbClr val="4B0082"/>
                            </a:solidFill>
                            <a:prstDash val="solid"/>
                            <a:round/>
                            <a:headEnd/>
                            <a:tailEnd/>
                          </a:ln>
                          <a:extLst>
                            <a:ext uri="{909E8E84-426E-40DD-AFC4-6F175D3DCCD1}">
                              <a14:hiddenFill xmlns:a14="http://schemas.microsoft.com/office/drawing/2010/main">
                                <a:noFill/>
                              </a14:hiddenFill>
                            </a:ext>
                          </a:extLst>
                        </wps:spPr>
                        <wps:bodyPr/>
                      </wps:wsp>
                      <wps:wsp>
                        <wps:cNvPr id="207" name="Line 155"/>
                        <wps:cNvCnPr>
                          <a:cxnSpLocks noChangeShapeType="1"/>
                        </wps:cNvCnPr>
                        <wps:spPr bwMode="auto">
                          <a:xfrm>
                            <a:off x="5017" y="2051"/>
                            <a:ext cx="0" cy="51"/>
                          </a:xfrm>
                          <a:prstGeom prst="line">
                            <a:avLst/>
                          </a:prstGeom>
                          <a:noFill/>
                          <a:ln w="10020">
                            <a:solidFill>
                              <a:srgbClr val="4B0082"/>
                            </a:solidFill>
                            <a:prstDash val="solid"/>
                            <a:round/>
                            <a:headEnd/>
                            <a:tailEnd/>
                          </a:ln>
                          <a:extLst>
                            <a:ext uri="{909E8E84-426E-40DD-AFC4-6F175D3DCCD1}">
                              <a14:hiddenFill xmlns:a14="http://schemas.microsoft.com/office/drawing/2010/main">
                                <a:noFill/>
                              </a14:hiddenFill>
                            </a:ext>
                          </a:extLst>
                        </wps:spPr>
                        <wps:bodyPr/>
                      </wps:wsp>
                      <wps:wsp>
                        <wps:cNvPr id="208" name="AutoShape 154"/>
                        <wps:cNvSpPr>
                          <a:spLocks/>
                        </wps:cNvSpPr>
                        <wps:spPr bwMode="auto">
                          <a:xfrm>
                            <a:off x="10458" y="6855"/>
                            <a:ext cx="2385" cy="1094"/>
                          </a:xfrm>
                          <a:custGeom>
                            <a:avLst/>
                            <a:gdLst>
                              <a:gd name="T0" fmla="+- 0 4264 10459"/>
                              <a:gd name="T1" fmla="*/ T0 w 2385"/>
                              <a:gd name="T2" fmla="+- 0 1425 6855"/>
                              <a:gd name="T3" fmla="*/ 1425 h 1094"/>
                              <a:gd name="T4" fmla="+- 0 4264 10459"/>
                              <a:gd name="T5" fmla="*/ T4 w 2385"/>
                              <a:gd name="T6" fmla="+- 0 1472 6855"/>
                              <a:gd name="T7" fmla="*/ 1472 h 1094"/>
                              <a:gd name="T8" fmla="+- 0 5017 10459"/>
                              <a:gd name="T9" fmla="*/ T8 w 2385"/>
                              <a:gd name="T10" fmla="+- 0 1716 6855"/>
                              <a:gd name="T11" fmla="*/ 1716 h 1094"/>
                              <a:gd name="T12" fmla="+- 0 5017 10459"/>
                              <a:gd name="T13" fmla="*/ T12 w 2385"/>
                              <a:gd name="T14" fmla="+- 0 1796 6855"/>
                              <a:gd name="T15" fmla="*/ 1796 h 1094"/>
                            </a:gdLst>
                            <a:ahLst/>
                            <a:cxnLst>
                              <a:cxn ang="0">
                                <a:pos x="T1" y="T3"/>
                              </a:cxn>
                              <a:cxn ang="0">
                                <a:pos x="T5" y="T7"/>
                              </a:cxn>
                              <a:cxn ang="0">
                                <a:pos x="T9" y="T11"/>
                              </a:cxn>
                              <a:cxn ang="0">
                                <a:pos x="T13" y="T15"/>
                              </a:cxn>
                            </a:cxnLst>
                            <a:rect l="0" t="0" r="r" b="b"/>
                            <a:pathLst>
                              <a:path w="2385" h="1094">
                                <a:moveTo>
                                  <a:pt x="-6195" y="-5430"/>
                                </a:moveTo>
                                <a:lnTo>
                                  <a:pt x="-6195" y="-5383"/>
                                </a:lnTo>
                                <a:moveTo>
                                  <a:pt x="-5442" y="-5139"/>
                                </a:moveTo>
                                <a:lnTo>
                                  <a:pt x="-5442" y="-5059"/>
                                </a:lnTo>
                              </a:path>
                            </a:pathLst>
                          </a:custGeom>
                          <a:noFill/>
                          <a:ln w="10384">
                            <a:solidFill>
                              <a:srgbClr val="A52A2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 name="Picture 1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842" y="1199"/>
                            <a:ext cx="1808" cy="1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A85BBA" id="Group 152" o:spid="_x0000_s1026" style="position:absolute;margin-left:192.15pt;margin-top:59.95pt;width:90.4pt;height:96.45pt;z-index:-251660288;mso-position-horizontal-relative:page" coordorigin="3843,1199" coordsize="1808,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">
                <v:shape id="AutoShape 192" o:spid="_x0000_s1027" style="position:absolute;left:9182;top:8233;width:1628;height:1994;visibility:visible;mso-wrap-style:square;v-text-anchor:top" coordsize="1628,1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kOEcUA&#10;AADcAAAADwAAAGRycy9kb3ducmV2LnhtbESPQUvDQBCF70L/wzIFb3ZjD1rSbosIhdKDYKqot2l2&#10;zIZmZ8PuNon/3jkI3mZ4b977ZrObfKcGiqkNbOB+UYAiroNtuTHwdtrfrUCljGyxC0wGfijBbju7&#10;2WBpw8ivNFS5URLCqUQDLue+1DrVjjymReiJRfsO0WOWNTbaRhwl3Hd6WRQP2mPL0uCwp2dH9aW6&#10;egOrl6/TMFbLeLwczrT/dO9kPzpjbufT0xpUpin/m/+uD1bwHwVf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eQ4RxQAAANwAAAAPAAAAAAAAAAAAAAAAAJgCAABkcnMv&#10;ZG93bnJldi54bWxQSwUGAAAAAAQABAD1AAAAigMAAAAA&#10;" path="m-5321,-6233r,73m-5313,-6218r,82m-5303,-6315r,67m-5287,-6314r,68m-5268,-6304r,80m-5261,-6341r,78m-5252,-6308r,101m-5141,-6309r,97m-5124,-6272r,83m-5111,-6275r,70m-4915,-5990r,129m-4891,-6037r,163m-4883,-5878r,131m-4877,-5901r,111m-4867,-5926r,106m-4862,-5887r,182m-4858,-6051r,211m-4851,-5893r,130m-4847,-5937r,125m-4829,-6071r,136m-4825,-5905r,239m-4808,-5955r,112e" filled="f" strokeweight=".1154mm">
                  <v:path arrowok="t" o:connecttype="custom" o:connectlocs="-5321,2000;-5321,2073;-5313,2015;-5313,2097;-5303,1918;-5303,1985;-5287,1919;-5287,1987;-5268,1929;-5268,2009;-5261,1892;-5261,1970;-5252,1925;-5252,2026;-5141,1924;-5141,2021;-5124,1961;-5124,2044;-5111,1958;-5111,2028;-4915,2243;-4915,2372;-4891,2196;-4891,2359;-4883,2355;-4883,2486;-4877,2332;-4877,2443;-4867,2307;-4867,2413;-4862,2346;-4862,2528;-4858,2182;-4858,2393;-4851,2340;-4851,2470;-4847,2296;-4847,2421;-4829,2162;-4829,2298;-4825,2328;-4825,2567;-4808,2278;-4808,2390" o:connectangles="0,0,0,0,0,0,0,0,0,0,0,0,0,0,0,0,0,0,0,0,0,0,0,0,0,0,0,0,0,0,0,0,0,0,0,0,0,0,0,0,0,0,0,0"/>
                </v:shape>
                <v:shape id="AutoShape 191" o:spid="_x0000_s1028" style="position:absolute;left:10645;top:10331;width:2;height:285;visibility:visible;mso-wrap-style:square;v-text-anchor:top" coordsize="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Rf8IA&#10;AADcAAAADwAAAGRycy9kb3ducmV2LnhtbERPTWsCMRC9F/wPYQQvRbMKrbIaRYTCWrxUvext2Iyb&#10;4GaybNJ1/fdNodDbPN7nbHaDa0RPXbCeFcxnGQjiymvLtYLr5WO6AhEissbGMyl4UoDddvSywVz7&#10;B39Rf461SCEcclRgYmxzKUNlyGGY+ZY4cTffOYwJdrXUHT5SuGvkIsvepUPLqcFgSwdD1f387RTE&#10;sjzdbVHQ3khbvi4/j1l/elNqMh72axCRhvgv/nMXOs1fzuH3mXS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hF/wgAAANwAAAAPAAAAAAAAAAAAAAAAAJgCAABkcnMvZG93&#10;bnJldi54bWxQSwUGAAAAAAQABAD1AAAAhwMAAAAA&#10;" path="m-6323,-7688r,55m-6323,-7729r,61e" filled="f" strokecolor="red" strokeweight=".1154mm">
                  <v:path arrowok="t" o:connecttype="custom" o:connectlocs="-12646,2643;-12646,2698;-12646,2602;-12646,2663" o:connectangles="0,0,0,0"/>
                </v:shape>
                <v:line id="Line 190" o:spid="_x0000_s1029" style="position:absolute;visibility:visible;mso-wrap-style:square" from="4323,2564" to="4323,2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ARccQAAADcAAAADwAAAGRycy9kb3ducmV2LnhtbERPS2sCMRC+F/wPYQrearZatKxmRaSV&#10;FvSgFvQ4bGYfupmsSarbf98Ihd7m43vObN6ZRlzJ+dqygudBAoI4t7rmUsHX/v3pFYQPyBoby6Tg&#10;hzzMs97DDFNtb7yl6y6UIoawT1FBFUKbSunzigz6gW2JI1dYZzBE6EqpHd5iuGnkMEnG0mDNsaHC&#10;lpYV5efdt1Hg3rr9+uU4agt5+lxtVvZyuJRjpfqP3WIKIlAX/sV/7g8d50+GcH8mXi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EBFxxAAAANwAAAAPAAAAAAAAAAAA&#10;AAAAAKECAABkcnMvZG93bnJldi54bWxQSwUGAAAAAAQABAD5AAAAkgMAAAAA&#10;" strokecolor="teal" strokeweight=".1113mm"/>
                <v:shape id="AutoShape 189" o:spid="_x0000_s1030" style="position:absolute;left:10488;top:9101;width:240;height:129;visibility:visible;mso-wrap-style:square;v-text-anchor:top" coordsize="240,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8m278A&#10;AADcAAAADwAAAGRycy9kb3ducmV2LnhtbERPS4vCMBC+C/6HMII3TXcXVLrGsiwUZG8+Dnqbbca2&#10;2ExCErX+eyMI3ubje86y6E0nruRDa1nBxzQDQVxZ3XKtYL8rJwsQISJr7CyTgjsFKFbDwRJzbW+8&#10;oes21iKFcMhRQROjy6UMVUMGw9Q64sSdrDcYE/S11B5vKdx08jPLZtJgy6mhQUe/DVXn7cUo6H17&#10;+Av/Fjd+Z53byyMeS6fUeNT/fIOI1Me3+OVe6zR//gXPZ9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bybbvwAAANwAAAAPAAAAAAAAAAAAAAAAAJgCAABkcnMvZG93bnJl&#10;di54bWxQSwUGAAAAAAQABAD1AAAAhAMAAAAA&#10;" path="m-6215,-6896r,24m-6140,-6915r,27m-6140,-6915r,26e" filled="f" strokecolor="#d3d3d3" strokeweight=".1154mm">
                  <v:path arrowok="t" o:connecttype="custom" o:connectlocs="-6215,2205;-6215,2229;-6140,2186;-6140,2213;-6140,2186;-6140,2212" o:connectangles="0,0,0,0,0,0"/>
                </v:shape>
                <v:line id="Line 188" o:spid="_x0000_s1031" style="position:absolute;visibility:visible;mso-wrap-style:square" from="4274,2235" to="4274,2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yCEsMAAADcAAAADwAAAGRycy9kb3ducmV2LnhtbERPS2sCMRC+C/0PYYTeamIrPlajlJZC&#10;qfRQFfQ4bMbN4may3cR1+++NUPA2H99zFqvOVaKlJpSeNQwHCgRx7k3JhYbd9uNpCiJEZIOVZ9Lw&#10;RwFWy4feAjPjL/xD7SYWIoVwyFCDjbHOpAy5JYdh4GvixB194zAm2BTSNHhJ4a6Sz0qNpcOSU4PF&#10;mt4s5afN2WlQ7fdhfbaum+1elHzPD19mP/rV+rHfvc5BROriXfzv/jRp/mQEt2fSBXJ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cghLDAAAA3AAAAA8AAAAAAAAAAAAA&#10;AAAAoQIAAGRycy9kb3ducmV2LnhtbFBLBQYAAAAABAAEAPkAAACRAwAAAAA=&#10;" strokecolor="#8b008b" strokeweight=".1114mm"/>
                <v:line id="Line 187" o:spid="_x0000_s1032" style="position:absolute;visibility:visible;mso-wrap-style:square" from="4349,2260" to="4349,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vfAcQAAADcAAAADwAAAGRycy9kb3ducmV2LnhtbERPTU8CMRC9m/AfmiHhJl1NELJSiBoI&#10;EjggGs/jdtxu3E6Xti4Lv96SkHibl/c503lna9GSD5VjBXfDDARx4XTFpYKP9+XtBESIyBprx6Tg&#10;RAHms97NFHPtjvxG7T6WIoVwyFGBibHJpQyFIYth6BrixH07bzEm6EupPR5TuK3lfZY9SIsVpwaD&#10;Db0YKn72v1aB3PivYtLu1s/b8/pzudiZ1eHQKTXod0+PICJ18V98db/qNH88gssz6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98BxAAAANwAAAAPAAAAAAAAAAAA&#10;AAAAAKECAABkcnMvZG93bnJldi54bWxQSwUGAAAAAAQABAD5AAAAkgMAAAAA&#10;" strokecolor="#8b008b" strokeweight=".1115mm"/>
                <v:shape id="AutoShape 186" o:spid="_x0000_s1033" style="position:absolute;left:11198;top:9239;width:268;height:861;visibility:visible;mso-wrap-style:square;v-text-anchor:top" coordsize="26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UI8MA&#10;AADcAAAADwAAAGRycy9kb3ducmV2LnhtbERPTWvCQBC9F/wPywi9lLoxh1hSVxFBKfUSbUmvQ3aa&#10;pGZnw+5q0n/vFgre5vE+Z7keTSeu5HxrWcF8loAgrqxuuVbw+bF7fgHhA7LGzjIp+CUP69XkYYm5&#10;tgMf6XoKtYgh7HNU0ITQ51L6qiGDfmZ74sh9W2cwROhqqR0OMdx0Mk2STBpsOTY02NO2oep8uhgF&#10;7unncgjdVyvLar6piyJ91+VeqcfpuHkFEWgMd/G/+03H+YsM/p6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SUI8MAAADcAAAADwAAAAAAAAAAAAAAAACYAgAAZHJzL2Rv&#10;d25yZXYueG1sUEsFBgAAAAAEAAQA9QAAAIgDAAAAAA==&#10;" path="m-6700,-6906r,108m-6682,-6977r,101m-6668,-6914r,107m-6664,-6914r,101m-6656,-6889r,112m-6648,-6972r,105m-6637,-7007r,117m-6632,-6887r,138m-6629,-6990r,102m-6619,-6904r,107m-6616,-6850r,134e" filled="f" strokeweight=".1154mm">
                  <v:path arrowok="t" o:connecttype="custom" o:connectlocs="-6700,2334;-6700,2442;-6682,2263;-6682,2364;-6668,2326;-6668,2433;-6664,2326;-6664,2427;-6656,2351;-6656,2463;-6648,2268;-6648,2373;-6637,2233;-6637,2350;-6632,2353;-6632,2491;-6629,2250;-6629,2352;-6619,2336;-6619,2443;-6616,2390;-6616,2524" o:connectangles="0,0,0,0,0,0,0,0,0,0,0,0,0,0,0,0,0,0,0,0,0,0"/>
                </v:shape>
                <v:line id="Line 185" o:spid="_x0000_s1034" style="position:absolute;visibility:visible;mso-wrap-style:square" from="4482,2154" to="4488,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y78QAAADcAAAADwAAAGRycy9kb3ducmV2LnhtbERP22rCQBB9L/gPywh9qxsDVomuoi3W&#10;UhDxgs9jdkyC2dmYXU3ar+8WCr7N4VxnMmtNKe5Uu8Kygn4vAkGcWl1wpuCwX76MQDiPrLG0TAq+&#10;ycFs2nmaYKJtw1u673wmQgi7BBXk3leJlC7NyaDr2Yo4cGdbG/QB1pnUNTYh3JQyjqJXabDg0JBj&#10;RW85pZfdzSg4Xl3p42YzOLyfPk6rdYyLwc+XUs/ddj4G4an1D/G/+1OH+cMh/D0TLp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Y/LvxAAAANwAAAAPAAAAAAAAAAAA&#10;AAAAAKECAABkcnMvZG93bnJldi54bWxQSwUGAAAAAAQABAD5AAAAkgMAAAAA&#10;" strokecolor="#d3d3d3" strokeweight=".16983mm"/>
                <v:shape id="AutoShape 184" o:spid="_x0000_s1035" style="position:absolute;left:11209;top:9002;width:2;height:93;visibility:visible;mso-wrap-style:square;v-text-anchor:top" coordsize="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Il8YA&#10;AADcAAAADwAAAGRycy9kb3ducmV2LnhtbESPT2vCQBDF74LfYRmhN92kgg2paxCtxUOh9U/xOmSn&#10;SWh2NmRXTb9951DobYb35r3fLIvBtepGfWg8G0hnCSji0tuGKwPn026agQoR2WLrmQz8UIBiNR4t&#10;Mbf+zge6HWOlJIRDjgbqGLtc61DW5DDMfEcs2pfvHUZZ+0rbHu8S7lr9mCQL7bBhaaixo01N5ffx&#10;6gxcmPZpu339XGzey8vHy/ztdKXMmIfJsH4GFWmI/+a/670V/CehlWdkA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MIl8YAAADcAAAADwAAAAAAAAAAAAAAAACYAgAAZHJz&#10;L2Rvd25yZXYueG1sUEsFBgAAAAAEAAQA9QAAAIsDAAAAAA==&#10;" path="m-6709,-6843r,25m-6709,-6850r,25e" filled="f" strokecolor="#d3d3d3" strokeweight=".1154mm">
                  <v:path arrowok="t" o:connecttype="custom" o:connectlocs="-13418,2159;-13418,2184;-13418,2152;-13418,2177" o:connectangles="0,0,0,0"/>
                </v:shape>
                <v:shape id="AutoShape 183" o:spid="_x0000_s1036" style="position:absolute;left:11125;top:9173;width:85;height:496;visibility:visible;mso-wrap-style:square;v-text-anchor:top" coordsize="85,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bw8MA&#10;AADcAAAADwAAAGRycy9kb3ducmV2LnhtbERP22rCQBB9L/gPywh9qxsttBqzipamFGzBW3wesmMS&#10;zM6G7EbTv3cLhb7N4VwnWfamFldqXWVZwXgUgSDOra64UHA8pE9TEM4ja6wtk4IfcrBcDB4SjLW9&#10;8Y6ue1+IEMIuRgWl900spctLMuhGtiEO3Nm2Bn2AbSF1i7cQbmo5iaIXabDi0FBiQ28l5Zd9ZxRM&#10;vuR31j1vPvw52qYrub6cMnpX6nHYr+YgPPX+X/zn/tRh/usMfp8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Fbw8MAAADcAAAADwAAAAAAAAAAAAAAAACYAgAAZHJzL2Rv&#10;d25yZXYueG1sUEsFBgAAAAAEAAQA9QAAAIgDAAAAAA==&#10;" path="m-6650,-6963r,20m-6624,-6878r,65m-6624,-6873r,78e" filled="f" strokecolor="#8b008b" strokeweight=".1154mm">
                  <v:path arrowok="t" o:connecttype="custom" o:connectlocs="-6650,2210;-6650,2230;-6624,2295;-6624,2360;-6624,2300;-6624,2378" o:connectangles="0,0,0,0,0,0"/>
                </v:shape>
                <v:shape id="AutoShape 182" o:spid="_x0000_s1037" style="position:absolute;left:11782;top:9172;width:403;height:890;visibility:visible;mso-wrap-style:square;v-text-anchor:top" coordsize="403,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G8QA&#10;AADcAAAADwAAAGRycy9kb3ducmV2LnhtbESPQWvCQBCF7wX/wzJCb3WjYJHoKiJEerI0bcHjkB2z&#10;wexsyG6T+O87h0JvM7w3732zO0y+VQP1sQlsYLnIQBFXwTZcG/j6LF42oGJCttgGJgMPinDYz552&#10;mNsw8gcNZaqVhHDM0YBLqcu1jpUjj3EROmLRbqH3mGTta217HCXct3qVZa/aY8PS4LCjk6PqXv54&#10;A8f3+7Iohm/3uPqmxEvnzuPaGfM8n45bUImm9G/+u36zgr8RfHlGJt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1bBvEAAAA3AAAAA8AAAAAAAAAAAAAAAAAmAIAAGRycy9k&#10;b3ducmV2LnhtbFBLBQYAAAAABAAEAPUAAACJAwAAAAA=&#10;" path="m-7101,-6934r,102m-7082,-6909r,147m-7065,-6811r,149m-7058,-6909r,102m-7044,-6926r,88m-7032,-6881r,106m-7027,-6963r,111m-7014,-6920r,118m-7007,-6915r,118m-6990,-6871r,109m-6974,-6887r,130e" filled="f" strokeweight=".1154mm">
                  <v:path arrowok="t" o:connecttype="custom" o:connectlocs="-7101,2239;-7101,2341;-7082,2264;-7082,2411;-7065,2362;-7065,2511;-7058,2264;-7058,2366;-7044,2247;-7044,2335;-7032,2292;-7032,2398;-7027,2210;-7027,2321;-7014,2253;-7014,2371;-7007,2258;-7007,2376;-6990,2302;-6990,2411;-6974,2286;-6974,2416" o:connectangles="0,0,0,0,0,0,0,0,0,0,0,0,0,0,0,0,0,0,0,0,0,0"/>
                </v:shape>
                <v:shape id="AutoShape 181" o:spid="_x0000_s1038" style="position:absolute;left:11953;top:10437;width:2;height:125;visibility:visible;mso-wrap-style:square;v-text-anchor:top" coordsize="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grMEA&#10;AADcAAAADwAAAGRycy9kb3ducmV2LnhtbERPTWvCQBC9F/wPywi91U1CEU1dRYItuVbjwduQnSbB&#10;7GzYXU38991Cwds83udsdpPpxZ2c7ywrSBcJCOLa6o4bBdXp820Fwgdkjb1lUvAgD7vt7GWDubYj&#10;f9P9GBoRQ9jnqKANYcil9HVLBv3CDsSR+7HOYIjQNVI7HGO46WWWJEtpsOPY0OJARUv19XgzCjJ/&#10;GC5nXz1kNfXLdV2UX654V+p1Pu0/QASawlP87y51nL9K4e+Ze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vYKzBAAAA3AAAAA8AAAAAAAAAAAAAAAAAmAIAAGRycy9kb3du&#10;cmV2LnhtbFBLBQYAAAAABAAEAPUAAACGAwAAAAA=&#10;" path="m-7217,-7800r,27m-7217,-7783r,25e" filled="f" strokecolor="red" strokeweight=".1154mm">
                  <v:path arrowok="t" o:connecttype="custom" o:connectlocs="-14434,2638;-14434,2665;-14434,2655;-14434,2680" o:connectangles="0,0,0,0"/>
                </v:shape>
                <v:shape id="AutoShape 180" o:spid="_x0000_s1039" style="position:absolute;left:11949;top:10096;width:2;height:248;visibility:visible;mso-wrap-style:square;v-text-anchor:top" coordsize="1,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Nb8MA&#10;AADcAAAADwAAAGRycy9kb3ducmV2LnhtbERPyWrDMBC9F/oPYgq5lFpuGkpwI4dQCMklhyzQ69ia&#10;2MbWyEiK7fx9VSjkNo+3zmo9mU4M5HxjWcF7koIgLq1uuFJwOW/fliB8QNbYWSYFd/Kwzp+fVphp&#10;O/KRhlOoRAxhn6GCOoQ+k9KXNRn0ie2JI3e1zmCI0FVSOxxjuOnkPE0/pcGGY0ONPX3XVLanm1Fg&#10;Xj92P4vpMN7aw3VR6MHd9aZQavYybb5ABJrCQ/zv3us4fzmHv2fiB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uNb8MAAADcAAAADwAAAAAAAAAAAAAAAACYAgAAZHJzL2Rv&#10;d25yZXYueG1sUEsFBgAAAAAEAAQA9QAAAIgDAAAAAA==&#10;" path="m-7214,-7517r,27m-7214,-7573r,28e" filled="f" strokecolor="teal" strokeweight=".1154mm">
                  <v:path arrowok="t" o:connecttype="custom" o:connectlocs="-14428,2579;-14428,2606;-14428,2523;-14428,2551" o:connectangles="0,0,0,0"/>
                </v:shape>
                <v:shape id="AutoShape 179" o:spid="_x0000_s1040" style="position:absolute;left:11825;top:8982;width:382;height:263;visibility:visible;mso-wrap-style:square;v-text-anchor:top" coordsize="382,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8/3MMA&#10;AADcAAAADwAAAGRycy9kb3ducmV2LnhtbERPTYvCMBC9C/6HMII3TVXoSjWKCouCLLgq6HFoxrbY&#10;TEqTrdVfvxEW9jaP9znzZWtK0VDtCssKRsMIBHFqdcGZgvPpczAF4TyyxtIyKXiSg+Wi25ljou2D&#10;v6k5+kyEEHYJKsi9rxIpXZqTQTe0FXHgbrY26AOsM6lrfIRwU8pxFMXSYMGhIceKNjml9+OPURCb&#10;y3o/OXzd4td1/3G3zSteb09K9XvtagbCU+v/xX/unQ7zpxN4PxMu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8/3MMAAADcAAAADwAAAAAAAAAAAAAAAACYAgAAZHJzL2Rv&#10;d25yZXYueG1sUEsFBgAAAAAEAAQA9QAAAIgDAAAAAA==&#10;" path="m-7130,-6779r,31m-7124,-6837r,30m-7010,-6798r,24e" filled="f" strokecolor="#d3d3d3" strokeweight=".1154mm">
                  <v:path arrowok="t" o:connecttype="custom" o:connectlocs="-7130,2204;-7130,2235;-7124,2146;-7124,2176;-7010,2185;-7010,2209" o:connectangles="0,0,0,0,0,0"/>
                </v:shape>
                <v:shape id="AutoShape 178" o:spid="_x0000_s1041" style="position:absolute;left:11844;top:9014;width:361;height:71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IJsIA&#10;AADcAAAADwAAAGRycy9kb3ducmV2LnhtbERPTWsCMRC9F/wPYYTealYpi2yNUkShLXiorj0Pm3Gz&#10;dDNZkrim/94UCr3N433OapNsL0byoXOsYD4rQBA3TnfcKqhP+6cliBCRNfaOScEPBdisJw8rrLS7&#10;8SeNx9iKHMKhQgUmxqGSMjSGLIaZG4gzd3HeYszQt1J7vOVw28tFUZTSYse5weBAW0PN9/FqFfi0&#10;6ztzeR+29bX8aMeveC7TQanHaXp9AREpxX/xn/tN5/nLZ/h9Jl8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YUgmwgAAANwAAAAPAAAAAAAAAAAAAAAAAJgCAABkcnMvZG93&#10;bnJldi54bWxQSwUGAAAAAAQABAD1AAAAhwMAAAAA&#10;" path="m-7143,-6853r,84m-7143,-6859r,85m-7029,-6677r,59e" filled="f" strokecolor="#8b008b" strokeweight=".1154mm">
                  <v:path arrowok="t" o:connecttype="custom" o:connectlocs="-7143,2162;-7143,2246;-7143,2156;-7143,2241;-7029,2338;-7029,2397" o:connectangles="0,0,0,0,0,0"/>
                </v:shape>
                <v:line id="Line 177" o:spid="_x0000_s1042" style="position:absolute;visibility:visible;mso-wrap-style:square" from="4756,2467" to="4762,2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KjtsMAAADcAAAADwAAAGRycy9kb3ducmV2LnhtbERPTWvCQBC9F/wPywje6sZiRVJX0ca2&#10;4smmBa9DdkyCu7Mxu9XYX98tCN7m8T5ntuisEWdqfe1YwWiYgCAunK65VPD99fY4BeEDskbjmBRc&#10;ycNi3nuYYardhT/pnIdSxBD2KSqoQmhSKX1RkUU/dA1x5A6utRgibEupW7zEcGvkU5JMpMWaY0OF&#10;Db1WVBzzH6tAZh+n0lyz999xnrn9ymzXuzBRatDvli8gAnXhLr65NzrOnz7D/zPxA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So7bDAAAA3AAAAA8AAAAAAAAAAAAA&#10;AAAAoQIAAGRycy9kb3ducmV2LnhtbFBLBQYAAAAABAAEAPkAAACRAwAAAAA=&#10;" strokecolor="red" strokeweight=".05381mm"/>
                <v:line id="Line 176" o:spid="_x0000_s1043" style="position:absolute;visibility:visible;mso-wrap-style:square" from="4756,2452" to="4762,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UyTMIAAADcAAAADwAAAGRycy9kb3ducmV2LnhtbERPTYvCMBC9C/sfwix4kTVVFinVKMuC&#10;IF5Eq+x1bMa22ExKE9vqrzcLgrd5vM9ZrHpTiZYaV1pWMBlHIIgzq0vOFRzT9VcMwnlkjZVlUnAn&#10;B6vlx2CBibYd76k9+FyEEHYJKii8rxMpXVaQQTe2NXHgLrYx6ANscqkb7EK4qeQ0imbSYMmhocCa&#10;fgvKroebUWAeOj09ttW523+fttN01MZ/9U6p4Wf/Mwfhqfdv8cu90WF+PIP/Z8IF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UyTMIAAADcAAAADwAAAAAAAAAAAAAA&#10;AAChAgAAZHJzL2Rvd25yZXYueG1sUEsFBgAAAAAEAAQA+QAAAJADAAAAAA==&#10;" strokecolor="red" strokeweight=".05108mm"/>
                <v:line id="Line 175" o:spid="_x0000_s1044" style="position:absolute;visibility:visible;mso-wrap-style:square" from="4756,2474" to="4762,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tW88MAAADcAAAADwAAAGRycy9kb3ducmV2LnhtbERP24rCMBB9X9h/CLOwL6Kp++ClGkUE&#10;RUTEdf2AoRmbYjMpTbTVrzeCsG9zONeZzltbihvVvnCsoN9LQBBnThecKzj9rbojED4gaywdk4I7&#10;eZjPPj+mmGrX8C/djiEXMYR9igpMCFUqpc8MWfQ9VxFH7uxqiyHCOpe6xiaG21L+JMlAWiw4Nhis&#10;aGkouxyvVsF1cHgs91Vz3+zM2JfbdTI8d05KfX+1iwmIQG34F7/dGx3nj4bweiZe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rVvPDAAAA3AAAAA8AAAAAAAAAAAAA&#10;AAAAoQIAAGRycy9kb3ducmV2LnhtbFBLBQYAAAAABAAEAPkAAACRAwAAAAA=&#10;" strokecolor="red" strokeweight=".04889mm"/>
                <v:line id="Line 174" o:spid="_x0000_s1045" style="position:absolute;visibility:visible;mso-wrap-style:square" from="4787,2569" to="4793,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61U8UAAADcAAAADwAAAGRycy9kb3ducmV2LnhtbESPQWvCQBCF7wX/wzJCb3VjDxKiq0hF&#10;UYpSY3/AkJ0modnZmN1q9Nc7B6G3Gd6b976ZLXrXqAt1ofZsYDxKQBEX3tZcGvg+rd9SUCEiW2w8&#10;k4EbBVjMBy8zzKy/8pEueSyVhHDI0EAVY5tpHYqKHIaRb4lF+/GdwyhrV2rb4VXCXaPfk2SiHdYs&#10;DRW29FFR8Zv/OQO72wGX+zQ/Nvsxbtz56/S5Xd2NeR32yymoSH38Nz+vt1bwU6GVZ2QCP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61U8UAAADcAAAADwAAAAAAAAAA&#10;AAAAAAChAgAAZHJzL2Rvd25yZXYueG1sUEsFBgAAAAAEAAQA+QAAAJMDAAAAAA==&#10;" strokecolor="red" strokeweight=".09425mm"/>
                <v:line id="Line 173" o:spid="_x0000_s1046" style="position:absolute;visibility:visible;mso-wrap-style:square" from="4787,2560" to="4793,2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LYqMIAAADcAAAADwAAAGRycy9kb3ducmV2LnhtbERPPW/CMBDdK/EfrENiqcChQwsBg4C2&#10;UlcCEusRH4khPofYQPLv60qV2O7pfd582dpK3KnxxrGC8SgBQZw7bbhQsN99DycgfEDWWDkmBR15&#10;WC56L3NMtXvwlu5ZKEQMYZ+igjKEOpXS5yVZ9CNXE0fu5BqLIcKmkLrBRwy3lXxLkndp0XBsKLGm&#10;TUn5JbtZBR+X8XW7/jxXX/nrIVt3ZnPs9kapQb9dzUAEasNT/O/+0XH+ZAp/z8QL5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3LYqMIAAADcAAAADwAAAAAAAAAAAAAA&#10;AAChAgAAZHJzL2Rvd25yZXYueG1sUEsFBgAAAAAEAAQA+QAAAJADAAAAAA==&#10;" strokecolor="red" strokeweight=".08667mm"/>
                <v:line id="Line 172" o:spid="_x0000_s1047" style="position:absolute;visibility:visible;mso-wrap-style:square" from="4787,2616" to="4794,2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BHFMUAAADcAAAADwAAAGRycy9kb3ducmV2LnhtbESPQWvCQBCF74X+h2UKXkrdqLSkqasE&#10;RSjeGnvocchOk9DsbMyuuv77zkHwNsN78943y3VyvTrTGDrPBmbTDBRx7W3HjYHvw+4lBxUissXe&#10;Mxm4UoD16vFhiYX1F/6icxUbJSEcCjTQxjgUWoe6JYdh6gdi0X796DDKOjbajniRcNfreZa9aYcd&#10;S0OLA21aqv+qkzOwf+1SCtd8OysXp5+yOua7520wZvKUyg9QkVK8m2/Xn1bw3wVfnpEJ9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BHFMUAAADcAAAADwAAAAAAAAAA&#10;AAAAAAChAgAAZHJzL2Rvd25yZXYueG1sUEsFBgAAAAAEAAQA+QAAAJMDAAAAAA==&#10;" strokecolor="red" strokeweight=".06211mm"/>
                <v:shape id="AutoShape 171" o:spid="_x0000_s1048" style="position:absolute;left:12481;top:9254;width:976;height:1051;visibility:visible;mso-wrap-style:square;v-text-anchor:top" coordsize="976,1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iaMEA&#10;AADcAAAADwAAAGRycy9kb3ducmV2LnhtbERP22oCMRB9L/gPYYS+1awiRbdG8YLYJ/H2AdPNuNl2&#10;M1k3qaZ/3wiCb3M415nMoq3FlVpfOVbQ72UgiAunKy4VnI7rtxEIH5A11o5JwR95mE07LxPMtbvx&#10;nq6HUIoUwj5HBSaEJpfSF4Ys+p5riBN3dq3FkGBbSt3iLYXbWg6y7F1arDg1GGxoaaj4OfxaBRG3&#10;u8tivBpuvjfll48ozXF7Vuq1G+cfIALF8BQ/3J86zR/34f5MukB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MYmjBAAAA3AAAAA8AAAAAAAAAAAAAAAAAmAIAAGRycy9kb3du&#10;cmV2LnhtbFBLBQYAAAAABAAEAPUAAACGAwAAAAA=&#10;" path="m-7578,-6922r,113m-7561,-6886r,116m-7551,-6937r,108m-7544,-6961r,107m-7526,-6930r,123m-7516,-6812r,127m-7513,-6856r,121m-7509,-6874r,116m-7503,-6855r,133m-7499,-6838r,124m-7494,-6794r,133m-7479,-6879r,122m-7358,-6922r,108m-7337,-6908r,108m-7325,-6887r,111m-7321,-6938r,105m-7311,-6925r,107m-7306,-6926r,106m-7294,-6979r,104m-7291,-7008r,99m-7284,-7017r,99m-7271,-7007r,98e" filled="f" strokeweight=".1154mm">
                  <v:path arrowok="t" o:connecttype="custom" o:connectlocs="-7578,2332;-7578,2445;-7561,2368;-7561,2484;-7551,2317;-7551,2425;-7544,2293;-7544,2400;-7526,2324;-7526,2447;-7516,2442;-7516,2569;-7513,2398;-7513,2519;-7509,2380;-7509,2496;-7503,2399;-7503,2532;-7499,2416;-7499,2540;-7494,2460;-7494,2593;-7479,2375;-7479,2497;-7358,2332;-7358,2440;-7337,2346;-7337,2454;-7325,2367;-7325,2478;-7321,2316;-7321,2421;-7311,2329;-7311,2436;-7306,2328;-7306,2434;-7294,2275;-7294,2379;-7291,2246;-7291,2345;-7284,2237;-7284,2336;-7271,2247;-7271,2345" o:connectangles="0,0,0,0,0,0,0,0,0,0,0,0,0,0,0,0,0,0,0,0,0,0,0,0,0,0,0,0,0,0,0,0,0,0,0,0,0,0,0,0,0,0,0,0"/>
                </v:shape>
                <v:shape id="AutoShape 170" o:spid="_x0000_s1049" style="position:absolute;left:13199;top:8567;width:321;height:486;visibility:visible;mso-wrap-style:square;v-text-anchor:top" coordsize="321,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1isEA&#10;AADcAAAADwAAAGRycy9kb3ducmV2LnhtbERPzYrCMBC+C/sOYRa8iKYqiFajLFtcPOzF6gOMzdgU&#10;m0lpYq1vvxGEvc3H9zubXW9r0VHrK8cKppMEBHHhdMWlgvNpP16C8AFZY+2YFDzJw277Mdhgqt2D&#10;j9TloRQxhH2KCkwITSqlLwxZ9BPXEEfu6lqLIcK2lLrFRwy3tZwlyUJarDg2GGzo21Bxy+9WwY9x&#10;o+zJ08t+ni1G+nJaYtb9KjX87L/WIAL14V/8dh90nL+aweuZeIH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DNYrBAAAA3AAAAA8AAAAAAAAAAAAAAAAAmAIAAGRycy9kb3du&#10;cmV2LnhtbFBLBQYAAAAABAAEAPUAAACGAwAAAAA=&#10;" path="m-8070,-6455r,57m-7969,-6562r,116e" filled="f" strokecolor="#4b0082" strokeweight=".28844mm">
                  <v:path arrowok="t" o:connecttype="custom" o:connectlocs="-8070,2112;-8070,2169;-7969,2005;-7969,2121" o:connectangles="0,0,0,0"/>
                </v:shape>
                <v:shape id="AutoShape 169" o:spid="_x0000_s1050" style="position:absolute;left:13199;top:8043;width:321;height:626;visibility:visible;mso-wrap-style:square;v-text-anchor:top" coordsize="321,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HqsMA&#10;AADcAAAADwAAAGRycy9kb3ducmV2LnhtbERPS2sCMRC+F/wPYQpeSs22itStUWxBsIeCj7bnYTPd&#10;LG4mIYnu+u+bguBtPr7nzJe9bcWZQmwcK3gaFSCIK6cbrhV8HdaPLyBiQtbYOiYFF4qwXAzu5lhq&#10;1/GOzvtUixzCsUQFJiVfShkrQxbjyHnizP26YDFlGGqpA3Y53LbyuSim0mLDucGgp3dD1XF/sgoe&#10;/PfP8cNM3i7Nxm8DfW6xnXVKDe/71SuIRH26ia/ujc7zZ2P4fyZ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HqsMAAADcAAAADwAAAAAAAAAAAAAAAACYAgAAZHJzL2Rv&#10;d25yZXYueG1sUEsFBgAAAAAEAAQA9QAAAIgDAAAAAA==&#10;" path="m-8070,-6167r,108m-7969,-6216r,211e" filled="f" strokecolor="#a52a2a" strokeweight=".28844mm">
                  <v:path arrowok="t" o:connecttype="custom" o:connectlocs="-8070,1877;-8070,1985;-7969,1828;-7969,2039" o:connectangles="0,0,0,0"/>
                </v:shape>
                <v:shape id="AutoShape 168" o:spid="_x0000_s1051" style="position:absolute;left:13889;top:8410;width:266;height:752;visibility:visible;mso-wrap-style:square;v-text-anchor:top" coordsize="266,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pwMIA&#10;AADcAAAADwAAAGRycy9kb3ducmV2LnhtbERP32vCMBB+H+x/CCfsTVNlyKxGcYJsIE7qhs9HczbV&#10;5lKaaOt/bwRhb/fx/bzZorOVuFLjS8cKhoMEBHHudMmFgr/fdf8DhA/IGivHpOBGHhbz15cZptq1&#10;nNF1HwoRQ9inqMCEUKdS+tyQRT9wNXHkjq6xGCJsCqkbbGO4reQoScbSYsmxwWBNK0P5eX+xCjZb&#10;x8lPpXf5Jfs8Hcx6+eXOrVJvvW45BRGoC//ip/tbx/mTd3g8Ey+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WnAwgAAANwAAAAPAAAAAAAAAAAAAAAAAJgCAABkcnMvZG93&#10;bnJldi54bWxQSwUGAAAAAAQABAD1AAAAhwMAAAAA&#10;" path="m-8543,-6360r,93m-8510,-6302r,85m-8506,-6291r,87m-8501,-6297r,87m-8491,-6436r,76m-8487,-6369r,81m-8466,-6458r,72m-8459,-6424r,76e" filled="f" strokeweight=".1154mm">
                  <v:path arrowok="t" o:connecttype="custom" o:connectlocs="-8543,2050;-8543,2143;-8510,2108;-8510,2193;-8506,2119;-8506,2206;-8501,2113;-8501,2200;-8491,1974;-8491,2050;-8487,2041;-8487,2122;-8466,1952;-8466,2024;-8459,1986;-8459,2062" o:connectangles="0,0,0,0,0,0,0,0,0,0,0,0,0,0,0,0"/>
                </v:shape>
                <v:line id="Line 167" o:spid="_x0000_s1052" style="position:absolute;visibility:visible;mso-wrap-style:square" from="5418,2264" to="5425,2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YtMMIAAADcAAAADwAAAGRycy9kb3ducmV2LnhtbERPTWvCQBC9F/oflin0VjcWKpq6BhEC&#10;4qHQmEOPQ3aahO7Oxt1tjP76bkHwNo/3OetiskaM5EPvWMF8loEgbpzuuVVQH8uXJYgQkTUax6Tg&#10;QgGKzePDGnPtzvxJYxVbkUI45Kigi3HIpQxNRxbDzA3Eift23mJM0LdSezyncGvka5YtpMWeU0OH&#10;A+06an6qX6vga7gePkzvy6pZmNXJelfW0Sn1/DRt30FEmuJdfHPvdZq/eoP/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RYtMMIAAADcAAAADwAAAAAAAAAAAAAA&#10;AAChAgAAZHJzL2Rvd25yZXYueG1sUEsFBgAAAAAEAAQA+QAAAJADAAAAAA==&#10;" strokecolor="red" strokeweight=".09092mm"/>
                <v:line id="Line 166" o:spid="_x0000_s1053" style="position:absolute;visibility:visible;mso-wrap-style:square" from="5344,2036" to="5344,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LRu8YAAADcAAAADwAAAGRycy9kb3ducmV2LnhtbESPQWsCMRCF74L/IYzQm2Zt0datUdqC&#10;WLyUroV6nG7GzeJmsiRR13/fCIK3Gd6b972ZLzvbiBP5UDtWMB5lIIhLp2uuFPxsV8MXECEia2wc&#10;k4ILBVgu+r055tqd+ZtORaxECuGQowITY5tLGUpDFsPItcRJ2ztvMabVV1J7PKdw28jHLJtKizUn&#10;gsGWPgyVh+JoE/f3ab35G3vzvC13X7I9FPv3yUWph0H39goiUhfv5tv1p071Z1O4PpMm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S0bvGAAAA3AAAAA8AAAAAAAAA&#10;AAAAAAAAoQIAAGRycy9kb3ducmV2LnhtbFBLBQYAAAAABAAEAPkAAACUAwAAAAA=&#10;" strokecolor="#4b0082" strokeweight=".27833mm"/>
                <v:line id="Line 165" o:spid="_x0000_s1054" style="position:absolute;visibility:visible;mso-wrap-style:square" from="5365,1842" to="5372,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TD18MAAADcAAAADwAAAGRycy9kb3ducmV2LnhtbERPTWvCQBC9F/wPywi9FN1YRGvqJkhb&#10;wZsYe8ltyE6z0exsyG5j/PfdQqG3ebzP2eajbcVAvW8cK1jMExDEldMN1wo+z/vZCwgfkDW2jknB&#10;nTzk2eRhi6l2Nz7RUIRaxBD2KSowIXSplL4yZNHPXUccuS/XWwwR9rXUPd5iuG3lc5KspMWGY4PB&#10;jt4MVdfi2yp42h/LQ7m6Du9H0pVZflyMGy9KPU7H3SuIQGP4F/+5DzrO36zh95l4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Uw9fDAAAA3AAAAA8AAAAAAAAAAAAA&#10;AAAAoQIAAGRycy9kb3ducmV2LnhtbFBLBQYAAAAABAAEAPkAAACRAwAAAAA=&#10;" strokecolor="#d3d3d3" strokeweight=".14392mm"/>
                <v:line id="Line 164" o:spid="_x0000_s1055" style="position:absolute;visibility:visible;mso-wrap-style:square" from="5344,1823" to="5344,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szOsYAAADcAAAADwAAAGRycy9kb3ducmV2LnhtbESPT2vCQBDF7wW/wzJCb3XXHoqmrlIE&#10;qXiQ+u/Q25Adk9DsbMiuMfrpnUPB2wzvzXu/mS16X6uO2lgFtjAeGVDEeXAVFxaOh9XbBFRMyA7r&#10;wGThRhEW88HLDDMXrryjbp8KJSEcM7RQptRkWse8JI9xFBpi0c6h9ZhkbQvtWrxKuK/1uzEf2mPF&#10;0lBiQ8uS8r/9xVvY9JNu87ttvFnWZn3/uUy/zydn7euw//oElahPT/P/9doJ/lRo5RmZQM8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MzrGAAAA3AAAAA8AAAAAAAAA&#10;AAAAAAAAoQIAAGRycy9kb3ducmV2LnhtbFBLBQYAAAAABAAEAPkAAACUAwAAAAA=&#10;" strokecolor="#a52a2a" strokeweight=".27833mm"/>
                <v:shape id="AutoShape 163" o:spid="_x0000_s1056" style="position:absolute;left:10643;top:10883;width:1325;height:728;visibility:visible;mso-wrap-style:square;v-text-anchor:top" coordsize="1325,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b9MAA&#10;AADcAAAADwAAAGRycy9kb3ducmV2LnhtbERPTYvCMBC9C/6HMAteRFM9iHaNIooiHgSr3odmti3b&#10;TEoStf57Iwje5vE+Z75sTS3u5HxlWcFomIAgzq2uuFBwOW8HUxA+IGusLZOCJ3lYLrqdOabaPvhE&#10;9ywUIoawT1FBGUKTSunzkgz6oW2II/dnncEQoSukdviI4aaW4ySZSIMVx4YSG1qXlP9nN6Mg5JPn&#10;tG9WG3c47q6b7Lzl9WmkVO+nXf2CCNSGr/jj3us4fzaD9zPx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yb9MAAAADcAAAADwAAAAAAAAAAAAAAAACYAgAAZHJzL2Rvd25y&#10;ZXYueG1sUEsFBgAAAAAEAAQA9QAAAIUDAAAAAA==&#10;" path="m-6321,-7886r,33m-6321,-7882r,34m-6143,-8008r,15m-5903,-8079r,28m-5903,-8095r,28e" filled="f" strokecolor="#6b8e23" strokeweight=".1154mm">
                  <v:path arrowok="t" o:connecttype="custom" o:connectlocs="-6321,2998;-6321,3031;-6321,3002;-6321,3036;-6143,2876;-6143,2891;-5903,2805;-5903,2833;-5903,2789;-5903,2817" o:connectangles="0,0,0,0,0,0,0,0,0,0"/>
                </v:shape>
                <v:shape id="AutoShape 162" o:spid="_x0000_s1057" style="position:absolute;left:11161;top:10368;width:126;height:501;visibility:visible;mso-wrap-style:square;v-text-anchor:top" coordsize="12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nw8IA&#10;AADcAAAADwAAAGRycy9kb3ducmV2LnhtbESPQWvCQBSE7wX/w/KE3urGFiTEbEREoTcxVVpvz+wz&#10;CWbfhuyapP++KxQ8DjPzDZOuRtOInjpXW1Ywn0UgiAuray4VHL92bzEI55E1NpZJwS85WGWTlxQT&#10;bQc+UJ/7UgQIuwQVVN63iZSuqMigm9mWOHhX2xn0QXal1B0OAW4a+R5FC2mw5rBQYUubiopbfjcK&#10;dpJvJ4w/frbf1F8Odt8Pp7NU6nU6rpcgPI3+Gf5vf2oFgQiPM+EIy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fDwgAAANwAAAAPAAAAAAAAAAAAAAAAAJgCAABkcnMvZG93&#10;bnJldi54bWxQSwUGAAAAAAQABAD1AAAAhwMAAAAA&#10;" path="m-6675,-7754r,13m-6635,-7643r,30m-6635,-7616r,31e" filled="f" strokecolor="red" strokeweight=".1154mm">
                  <v:path arrowok="t" o:connecttype="custom" o:connectlocs="-6675,2615;-6675,2628;-6635,2726;-6635,2756;-6635,2753;-6635,2784" o:connectangles="0,0,0,0,0,0"/>
                </v:shape>
                <v:shape id="AutoShape 161" o:spid="_x0000_s1058" style="position:absolute;left:11286;top:10399;width:172;height:214;visibility:visible;mso-wrap-style:square;v-text-anchor:top" coordsize="172,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HZzcQA&#10;AADcAAAADwAAAGRycy9kb3ducmV2LnhtbESPQWsCMRSE70L/Q3iF3jS7HtSuRikFQexBq0Xw9tg8&#10;dxc3L0sSNf57Iwg9DjPzDTNbRNOKKznfWFaQDzIQxKXVDVcK/vbL/gSED8gaW8uk4E4eFvO33gwL&#10;bW/8S9ddqESCsC9QQR1CV0jpy5oM+oHtiJN3ss5gSNJVUju8Jbhp5TDLRtJgw2mhxo6+ayrPu4tR&#10;QPlxfdc/5Tie3TYc4mTTXT6lUh/v8WsKIlAM/+FXe6UVDLMcnmfSEZ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2c3EAAAA3AAAAA8AAAAAAAAAAAAAAAAAmAIAAGRycy9k&#10;b3ducmV2LnhtbFBLBQYAAAAABAAEAPUAAACJAwAAAAA=&#10;" path="m-6760,-7744r,26m-6760,-7728r,26m-6706,-7774r,13e" filled="f" strokecolor="teal" strokeweight=".1154mm">
                  <v:path arrowok="t" o:connecttype="custom" o:connectlocs="-6760,2655;-6760,2681;-6760,2671;-6760,2697;-6706,2625;-6706,2638" o:connectangles="0,0,0,0,0,0"/>
                </v:shape>
                <v:shape id="AutoShape 160" o:spid="_x0000_s1059" style="position:absolute;left:12699;top:11723;width:2;height:96;visibility:visible;mso-wrap-style:square;v-text-anchor:top" coordsize="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kDhsQA&#10;AADcAAAADwAAAGRycy9kb3ducmV2LnhtbESPQWvCQBSE7wX/w/KE3uomgRaJriKi0N5SW4rHZ/aZ&#10;Dcm+jdmtSf59t1DocZiZb5j1drStuFPva8cK0kUCgrh0uuZKwefH8WkJwgdkja1jUjCRh+1m9rDG&#10;XLuB3+l+CpWIEPY5KjAhdLmUvjRk0S9cRxy9q+sthij7Suoehwi3rcyS5EVarDkuGOxob6hsTt9W&#10;weHGZilv6VSc39xzMTRfdXexSj3Ox90KRKAx/If/2q9aQZZk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JA4bEAAAA3AAAAA8AAAAAAAAAAAAAAAAAmAIAAGRycy9k&#10;b3ducmV2LnhtbFBLBQYAAAAABAAEAPUAAACJAwAAAAA=&#10;" path="m-7728,-8651r,32m-7728,-8649r,31e" filled="f" strokecolor="#6b8e23" strokeweight=".1154mm">
                  <v:path arrowok="t" o:connecttype="custom" o:connectlocs="-15456,3073;-15456,3105;-15456,3075;-15456,3106" o:connectangles="0,0,0,0"/>
                </v:shape>
                <v:shape id="AutoShape 159" o:spid="_x0000_s1060" style="position:absolute;left:12867;top:10231;width:490;height:813;visibility:visible;mso-wrap-style:square;v-text-anchor:top" coordsize="49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w2MYA&#10;AADcAAAADwAAAGRycy9kb3ducmV2LnhtbESPT2sCMRTE74LfITyhN020ILI1ighqQQ/+KbS9PTav&#10;u0s3L2uS6uqnbwpCj8PM/IaZzltbiwv5UDnWMBwoEMS5MxUXGt5Oq/4ERIjIBmvHpOFGAeazbmeK&#10;mXFXPtDlGAuRIBwy1FDG2GRShrwki2HgGuLkfTlvMSbpC2k8XhPc1nKk1FharDgtlNjQsqT8+/hj&#10;Nbzf1x9+wWp53n9ud9vxehg3p5XWT7128QIiUhv/w4/2q9EwUs/wdyYd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Qw2MYAAADcAAAADwAAAAAAAAAAAAAAAACYAgAAZHJz&#10;L2Rvd25yZXYueG1sUEsFBgAAAAAEAAQA9QAAAIsDAAAAAA==&#10;" path="m-7843,-7416r,27m-7689,-7633r,13m-7689,-7634r,13m-7689,-7664r,13m-7689,-7645r,13e" filled="f" strokecolor="red" strokeweight=".1154mm">
                  <v:path arrowok="t" o:connecttype="custom" o:connectlocs="-7843,2816;-7843,2843;-7689,2599;-7689,2612;-7689,2598;-7689,2611;-7689,2568;-7689,2581;-7689,2587;-7689,2600" o:connectangles="0,0,0,0,0,0,0,0,0,0"/>
                </v:shape>
                <v:line id="Line 158" o:spid="_x0000_s1061" style="position:absolute;visibility:visible;mso-wrap-style:square" from="4765,1976" to="4771,1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czYMUAAADcAAAADwAAAGRycy9kb3ducmV2LnhtbESPwWrDMBBE74H+g9hCb7FcE4Jxo4RS&#10;CAQKgdoh5621tZxaK8eSY/fvq0Chx2Fm3jCb3Ww7caPBt44VPCcpCOLa6ZYbBadqv8xB+ICssXNM&#10;Cn7Iw277sNhgod3EH3QrQyMihH2BCkwIfSGlrw1Z9InriaP35QaLIcqhkXrAKcJtJ7M0XUuLLccF&#10;gz29Gaq/y9EquFSX7vx+ve77kzRjGw559XnMlXp6nF9fQASaw3/4r33QCrJ0Bfcz8Qj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czYMUAAADcAAAADwAAAAAAAAAA&#10;AAAAAAChAgAAZHJzL2Rvd25yZXYueG1sUEsFBgAAAAAEAAQA+QAAAJMDAAAAAA==&#10;" strokecolor="#d3d3d3" strokeweight=".14597mm"/>
                <v:line id="Line 157" o:spid="_x0000_s1062" style="position:absolute;visibility:visible;mso-wrap-style:square" from="4766,1950" to="4773,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yRx8QAAADcAAAADwAAAGRycy9kb3ducmV2LnhtbESPQYvCMBSE78L+h/AW9qapgrpWoywr&#10;Lh5EWRW8PppnW21eShPb+u+NIHgcZuYbZrZoTSFqqlxuWUG/F4EgTqzOOVVwPKy63yCcR9ZYWCYF&#10;d3KwmH90Zhhr2/A/1XufigBhF6OCzPsyltIlGRl0PVsSB+9sK4M+yCqVusImwE0hB1E0kgZzDgsZ&#10;lvSbUXLd34yCejfcbkZ/uJyMk6I53q+T2+Wklfr6bH+mIDy1/h1+tddawSAawvNMO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bJHHxAAAANwAAAAPAAAAAAAAAAAA&#10;AAAAAKECAABkcnMvZG93bnJldi54bWxQSwUGAAAAAAQABAD5AAAAkgMAAAAA&#10;" strokecolor="#d3d3d3" strokeweight=".1249mm"/>
                <v:line id="Line 156" o:spid="_x0000_s1063" style="position:absolute;visibility:visible;mso-wrap-style:square" from="4256,1699" to="427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OLc8QAAADcAAAADwAAAGRycy9kb3ducmV2LnhtbESPQWuDQBSE74X8h+UFcqtrTBGx2YQk&#10;UGiOtaUkt4f7qrbuW3HXqP8+Wyj0OMzMN8x2P5lW3Kh3jWUF6ygGQVxa3XCl4OP95TED4TyyxtYy&#10;KZjJwX63eNhiru3Ib3QrfCUChF2OCmrvu1xKV9Zk0EW2Iw7el+0N+iD7SuoexwA3rUziOJUGGw4L&#10;NXZ0qqn8KQajoHuq9OY4J/w9nF1x+bzOQ6YLpVbL6fAMwtPk/8N/7VetIIlT+D0TjoD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E4tzxAAAANwAAAAPAAAAAAAAAAAA&#10;AAAAAKECAABkcnMvZG93bnJldi54bWxQSwUGAAAAAAQABAD5AAAAkgMAAAAA&#10;" strokecolor="#4b0082" strokeweight=".55611mm"/>
                <v:line id="Line 155" o:spid="_x0000_s1064" style="position:absolute;visibility:visible;mso-wrap-style:square" from="5017,2051" to="5017,2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GA28QAAADcAAAADwAAAGRycy9kb3ducmV2LnhtbESPzWoCMRSF90LfIdyCO82oWMvUKK0g&#10;SjfSsaDL28l1Mji5GZKo49s3QqHLw/n5OPNlZxtxJR9qxwpGwwwEcel0zZWC7/168AoiRGSNjWNS&#10;cKcAy8VTb465djf+omsRK5FGOOSowMTY5lKG0pDFMHQtcfJOzluMSfpKao+3NG4bOc6yF2mx5kQw&#10;2NLKUHkuLjZxD5PN58/Im9m+PO5key5OH9O7Uv3n7v0NRKQu/of/2lutYJzN4HE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8YDbxAAAANwAAAAPAAAAAAAAAAAA&#10;AAAAAKECAABkcnMvZG93bnJldi54bWxQSwUGAAAAAAQABAD5AAAAkgMAAAAA&#10;" strokecolor="#4b0082" strokeweight=".27833mm"/>
                <v:shape id="AutoShape 154" o:spid="_x0000_s1065" style="position:absolute;left:10458;top:6855;width:2385;height:1094;visibility:visible;mso-wrap-style:square;v-text-anchor:top" coordsize="2385,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qbMIA&#10;AADcAAAADwAAAGRycy9kb3ducmV2LnhtbERPz2vCMBS+D/wfwhN2m6k9jK0aRQRhiMisHvT2aJ5t&#10;sHkpSVarf/1yGOz48f2eLwfbip58MI4VTCcZCOLKacO1gtNx8/YBIkRkja1jUvCgAMvF6GWOhXZ3&#10;PlBfxlqkEA4FKmhi7AopQ9WQxTBxHXHirs5bjAn6WmqP9xRuW5ln2bu0aDg1NNjRuqHqVv5YBd6Y&#10;VWX6z+1hpy/n77zc357dXqnX8bCagYg0xH/xn/tLK8iztDadSUd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epswgAAANwAAAAPAAAAAAAAAAAAAAAAAJgCAABkcnMvZG93&#10;bnJldi54bWxQSwUGAAAAAAQABAD1AAAAhwMAAAAA&#10;" path="m-6195,-5430r,47m-5442,-5139r,80e" filled="f" strokecolor="#a52a2a" strokeweight=".28844mm">
                  <v:path arrowok="t" o:connecttype="custom" o:connectlocs="-6195,1425;-6195,1472;-5442,1716;-5442,1796" o:connectangles="0,0,0,0"/>
                </v:shape>
                <v:shape id="Picture 153" o:spid="_x0000_s1066" type="#_x0000_t75" style="position:absolute;left:3842;top:1199;width:1808;height:1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8JJHGAAAA3AAAAA8AAABkcnMvZG93bnJldi54bWxEj0FrwkAUhO+F/oflFbzpJiLapm7ESosF&#10;BUlaBG+P7GsSzb4N2a2m/94VhB6HmfmGmS9604gzda62rCAeRSCIC6trLhV8f30Mn0E4j6yxsUwK&#10;/sjBIn18mGOi7YUzOue+FAHCLkEFlfdtIqUrKjLoRrYlDt6P7Qz6ILtS6g4vAW4aOY6iqTRYc1io&#10;sKVVRcUp/zUKeLM+7sosO/j9O71NlvF2tmqcUoOnfvkKwlPv/8P39qdWMI5e4HYmHAG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kkcYAAADcAAAADwAAAAAAAAAAAAAA&#10;AACfAgAAZHJzL2Rvd25yZXYueG1sUEsFBgAAAAAEAAQA9wAAAJIDAAAAAA==&#10;">
                  <v:imagedata r:id="rId19" o:title=""/>
                </v:shape>
                <w10:wrap anchorx="page"/>
              </v:group>
            </w:pict>
          </mc:Fallback>
        </mc:AlternateContent>
      </w:r>
      <w:r>
        <w:rPr>
          <w:noProof/>
          <w:lang w:val="en-GB" w:eastAsia="en-GB"/>
        </w:rPr>
        <mc:AlternateContent>
          <mc:Choice Requires="wpg">
            <w:drawing>
              <wp:anchor distT="0" distB="0" distL="114300" distR="114300" simplePos="0" relativeHeight="251657216" behindDoc="1" locked="0" layoutInCell="1" allowOverlap="1" wp14:anchorId="061CA5E9" wp14:editId="6D0BB021">
                <wp:simplePos x="0" y="0"/>
                <wp:positionH relativeFrom="page">
                  <wp:posOffset>1074420</wp:posOffset>
                </wp:positionH>
                <wp:positionV relativeFrom="paragraph">
                  <wp:posOffset>997585</wp:posOffset>
                </wp:positionV>
                <wp:extent cx="60325" cy="130175"/>
                <wp:effectExtent l="7620" t="3810" r="8255" b="8890"/>
                <wp:wrapNone/>
                <wp:docPr id="156"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130175"/>
                          <a:chOff x="1692" y="1571"/>
                          <a:chExt cx="95" cy="205"/>
                        </a:xfrm>
                      </wpg:grpSpPr>
                      <wps:wsp>
                        <wps:cNvPr id="157" name="Line 151"/>
                        <wps:cNvCnPr>
                          <a:cxnSpLocks noChangeShapeType="1"/>
                        </wps:cNvCnPr>
                        <wps:spPr bwMode="auto">
                          <a:xfrm>
                            <a:off x="1739" y="1613"/>
                            <a:ext cx="0" cy="17"/>
                          </a:xfrm>
                          <a:prstGeom prst="line">
                            <a:avLst/>
                          </a:prstGeom>
                          <a:noFill/>
                          <a:ln w="4008">
                            <a:solidFill>
                              <a:srgbClr val="0000FF"/>
                            </a:solidFill>
                            <a:prstDash val="solid"/>
                            <a:round/>
                            <a:headEnd/>
                            <a:tailEnd/>
                          </a:ln>
                          <a:extLst>
                            <a:ext uri="{909E8E84-426E-40DD-AFC4-6F175D3DCCD1}">
                              <a14:hiddenFill xmlns:a14="http://schemas.microsoft.com/office/drawing/2010/main">
                                <a:noFill/>
                              </a14:hiddenFill>
                            </a:ext>
                          </a:extLst>
                        </wps:spPr>
                        <wps:bodyPr/>
                      </wps:wsp>
                      <wps:wsp>
                        <wps:cNvPr id="158" name="Line 150"/>
                        <wps:cNvCnPr>
                          <a:cxnSpLocks noChangeShapeType="1"/>
                        </wps:cNvCnPr>
                        <wps:spPr bwMode="auto">
                          <a:xfrm>
                            <a:off x="1739" y="1603"/>
                            <a:ext cx="0" cy="34"/>
                          </a:xfrm>
                          <a:prstGeom prst="line">
                            <a:avLst/>
                          </a:prstGeom>
                          <a:noFill/>
                          <a:ln w="4008">
                            <a:solidFill>
                              <a:srgbClr val="6B8E23"/>
                            </a:solidFill>
                            <a:prstDash val="solid"/>
                            <a:round/>
                            <a:headEnd/>
                            <a:tailEnd/>
                          </a:ln>
                          <a:extLst>
                            <a:ext uri="{909E8E84-426E-40DD-AFC4-6F175D3DCCD1}">
                              <a14:hiddenFill xmlns:a14="http://schemas.microsoft.com/office/drawing/2010/main">
                                <a:noFill/>
                              </a14:hiddenFill>
                            </a:ext>
                          </a:extLst>
                        </wps:spPr>
                        <wps:bodyPr/>
                      </wps:wsp>
                      <wps:wsp>
                        <wps:cNvPr id="159" name="Line 149"/>
                        <wps:cNvCnPr>
                          <a:cxnSpLocks noChangeShapeType="1"/>
                        </wps:cNvCnPr>
                        <wps:spPr bwMode="auto">
                          <a:xfrm>
                            <a:off x="1739" y="1677"/>
                            <a:ext cx="0" cy="22"/>
                          </a:xfrm>
                          <a:prstGeom prst="line">
                            <a:avLst/>
                          </a:prstGeom>
                          <a:noFill/>
                          <a:ln w="4008">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160" name="Line 148"/>
                        <wps:cNvCnPr>
                          <a:cxnSpLocks noChangeShapeType="1"/>
                        </wps:cNvCnPr>
                        <wps:spPr bwMode="auto">
                          <a:xfrm>
                            <a:off x="1739" y="1714"/>
                            <a:ext cx="0" cy="21"/>
                          </a:xfrm>
                          <a:prstGeom prst="line">
                            <a:avLst/>
                          </a:prstGeom>
                          <a:noFill/>
                          <a:ln w="4008">
                            <a:solidFill>
                              <a:srgbClr val="008080"/>
                            </a:solidFill>
                            <a:prstDash val="solid"/>
                            <a:round/>
                            <a:headEnd/>
                            <a:tailEnd/>
                          </a:ln>
                          <a:extLst>
                            <a:ext uri="{909E8E84-426E-40DD-AFC4-6F175D3DCCD1}">
                              <a14:hiddenFill xmlns:a14="http://schemas.microsoft.com/office/drawing/2010/main">
                                <a:noFill/>
                              </a14:hiddenFill>
                            </a:ext>
                          </a:extLst>
                        </wps:spPr>
                        <wps:bodyPr/>
                      </wps:wsp>
                      <wps:wsp>
                        <wps:cNvPr id="161" name="Freeform 147"/>
                        <wps:cNvSpPr>
                          <a:spLocks/>
                        </wps:cNvSpPr>
                        <wps:spPr bwMode="auto">
                          <a:xfrm>
                            <a:off x="1695" y="1573"/>
                            <a:ext cx="89" cy="95"/>
                          </a:xfrm>
                          <a:custGeom>
                            <a:avLst/>
                            <a:gdLst>
                              <a:gd name="T0" fmla="+- 0 1751 1695"/>
                              <a:gd name="T1" fmla="*/ T0 w 89"/>
                              <a:gd name="T2" fmla="+- 0 1574 1574"/>
                              <a:gd name="T3" fmla="*/ 1574 h 95"/>
                              <a:gd name="T4" fmla="+- 0 1728 1695"/>
                              <a:gd name="T5" fmla="*/ T4 w 89"/>
                              <a:gd name="T6" fmla="+- 0 1574 1574"/>
                              <a:gd name="T7" fmla="*/ 1574 h 95"/>
                              <a:gd name="T8" fmla="+- 0 1716 1695"/>
                              <a:gd name="T9" fmla="*/ T8 w 89"/>
                              <a:gd name="T10" fmla="+- 0 1579 1574"/>
                              <a:gd name="T11" fmla="*/ 1579 h 95"/>
                              <a:gd name="T12" fmla="+- 0 1700 1695"/>
                              <a:gd name="T13" fmla="*/ T12 w 89"/>
                              <a:gd name="T14" fmla="+- 0 1597 1574"/>
                              <a:gd name="T15" fmla="*/ 1597 h 95"/>
                              <a:gd name="T16" fmla="+- 0 1695 1695"/>
                              <a:gd name="T17" fmla="*/ T16 w 89"/>
                              <a:gd name="T18" fmla="+- 0 1609 1574"/>
                              <a:gd name="T19" fmla="*/ 1609 h 95"/>
                              <a:gd name="T20" fmla="+- 0 1695 1695"/>
                              <a:gd name="T21" fmla="*/ T20 w 89"/>
                              <a:gd name="T22" fmla="+- 0 1634 1574"/>
                              <a:gd name="T23" fmla="*/ 1634 h 95"/>
                              <a:gd name="T24" fmla="+- 0 1700 1695"/>
                              <a:gd name="T25" fmla="*/ T24 w 89"/>
                              <a:gd name="T26" fmla="+- 0 1646 1574"/>
                              <a:gd name="T27" fmla="*/ 1646 h 95"/>
                              <a:gd name="T28" fmla="+- 0 1716 1695"/>
                              <a:gd name="T29" fmla="*/ T28 w 89"/>
                              <a:gd name="T30" fmla="+- 0 1664 1574"/>
                              <a:gd name="T31" fmla="*/ 1664 h 95"/>
                              <a:gd name="T32" fmla="+- 0 1728 1695"/>
                              <a:gd name="T33" fmla="*/ T32 w 89"/>
                              <a:gd name="T34" fmla="+- 0 1669 1574"/>
                              <a:gd name="T35" fmla="*/ 1669 h 95"/>
                              <a:gd name="T36" fmla="+- 0 1751 1695"/>
                              <a:gd name="T37" fmla="*/ T36 w 89"/>
                              <a:gd name="T38" fmla="+- 0 1669 1574"/>
                              <a:gd name="T39" fmla="*/ 1669 h 95"/>
                              <a:gd name="T40" fmla="+- 0 1762 1695"/>
                              <a:gd name="T41" fmla="*/ T40 w 89"/>
                              <a:gd name="T42" fmla="+- 0 1664 1574"/>
                              <a:gd name="T43" fmla="*/ 1664 h 95"/>
                              <a:gd name="T44" fmla="+- 0 1779 1695"/>
                              <a:gd name="T45" fmla="*/ T44 w 89"/>
                              <a:gd name="T46" fmla="+- 0 1646 1574"/>
                              <a:gd name="T47" fmla="*/ 1646 h 95"/>
                              <a:gd name="T48" fmla="+- 0 1783 1695"/>
                              <a:gd name="T49" fmla="*/ T48 w 89"/>
                              <a:gd name="T50" fmla="+- 0 1634 1574"/>
                              <a:gd name="T51" fmla="*/ 1634 h 95"/>
                              <a:gd name="T52" fmla="+- 0 1783 1695"/>
                              <a:gd name="T53" fmla="*/ T52 w 89"/>
                              <a:gd name="T54" fmla="+- 0 1609 1574"/>
                              <a:gd name="T55" fmla="*/ 1609 h 95"/>
                              <a:gd name="T56" fmla="+- 0 1779 1695"/>
                              <a:gd name="T57" fmla="*/ T56 w 89"/>
                              <a:gd name="T58" fmla="+- 0 1597 1574"/>
                              <a:gd name="T59" fmla="*/ 1597 h 95"/>
                              <a:gd name="T60" fmla="+- 0 1762 1695"/>
                              <a:gd name="T61" fmla="*/ T60 w 89"/>
                              <a:gd name="T62" fmla="+- 0 1579 1574"/>
                              <a:gd name="T63" fmla="*/ 1579 h 95"/>
                              <a:gd name="T64" fmla="+- 0 1751 1695"/>
                              <a:gd name="T65" fmla="*/ T64 w 89"/>
                              <a:gd name="T66" fmla="+- 0 1574 1574"/>
                              <a:gd name="T67" fmla="*/ 1574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95">
                                <a:moveTo>
                                  <a:pt x="56" y="0"/>
                                </a:moveTo>
                                <a:lnTo>
                                  <a:pt x="33" y="0"/>
                                </a:lnTo>
                                <a:lnTo>
                                  <a:pt x="21" y="5"/>
                                </a:lnTo>
                                <a:lnTo>
                                  <a:pt x="5" y="23"/>
                                </a:lnTo>
                                <a:lnTo>
                                  <a:pt x="0" y="35"/>
                                </a:lnTo>
                                <a:lnTo>
                                  <a:pt x="0" y="60"/>
                                </a:lnTo>
                                <a:lnTo>
                                  <a:pt x="5" y="72"/>
                                </a:lnTo>
                                <a:lnTo>
                                  <a:pt x="21" y="90"/>
                                </a:lnTo>
                                <a:lnTo>
                                  <a:pt x="33" y="95"/>
                                </a:lnTo>
                                <a:lnTo>
                                  <a:pt x="56" y="95"/>
                                </a:lnTo>
                                <a:lnTo>
                                  <a:pt x="67" y="90"/>
                                </a:lnTo>
                                <a:lnTo>
                                  <a:pt x="84" y="72"/>
                                </a:lnTo>
                                <a:lnTo>
                                  <a:pt x="88" y="60"/>
                                </a:lnTo>
                                <a:lnTo>
                                  <a:pt x="88" y="35"/>
                                </a:lnTo>
                                <a:lnTo>
                                  <a:pt x="84" y="23"/>
                                </a:lnTo>
                                <a:lnTo>
                                  <a:pt x="67" y="5"/>
                                </a:lnTo>
                                <a:lnTo>
                                  <a:pt x="56"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46"/>
                        <wps:cNvSpPr>
                          <a:spLocks/>
                        </wps:cNvSpPr>
                        <wps:spPr bwMode="auto">
                          <a:xfrm>
                            <a:off x="1695" y="1573"/>
                            <a:ext cx="89" cy="95"/>
                          </a:xfrm>
                          <a:custGeom>
                            <a:avLst/>
                            <a:gdLst>
                              <a:gd name="T0" fmla="+- 0 1739 1695"/>
                              <a:gd name="T1" fmla="*/ T0 w 89"/>
                              <a:gd name="T2" fmla="+- 0 1669 1574"/>
                              <a:gd name="T3" fmla="*/ 1669 h 95"/>
                              <a:gd name="T4" fmla="+- 0 1751 1695"/>
                              <a:gd name="T5" fmla="*/ T4 w 89"/>
                              <a:gd name="T6" fmla="+- 0 1669 1574"/>
                              <a:gd name="T7" fmla="*/ 1669 h 95"/>
                              <a:gd name="T8" fmla="+- 0 1762 1695"/>
                              <a:gd name="T9" fmla="*/ T8 w 89"/>
                              <a:gd name="T10" fmla="+- 0 1664 1574"/>
                              <a:gd name="T11" fmla="*/ 1664 h 95"/>
                              <a:gd name="T12" fmla="+- 0 1770 1695"/>
                              <a:gd name="T13" fmla="*/ T12 w 89"/>
                              <a:gd name="T14" fmla="+- 0 1655 1574"/>
                              <a:gd name="T15" fmla="*/ 1655 h 95"/>
                              <a:gd name="T16" fmla="+- 0 1779 1695"/>
                              <a:gd name="T17" fmla="*/ T16 w 89"/>
                              <a:gd name="T18" fmla="+- 0 1646 1574"/>
                              <a:gd name="T19" fmla="*/ 1646 h 95"/>
                              <a:gd name="T20" fmla="+- 0 1783 1695"/>
                              <a:gd name="T21" fmla="*/ T20 w 89"/>
                              <a:gd name="T22" fmla="+- 0 1634 1574"/>
                              <a:gd name="T23" fmla="*/ 1634 h 95"/>
                              <a:gd name="T24" fmla="+- 0 1783 1695"/>
                              <a:gd name="T25" fmla="*/ T24 w 89"/>
                              <a:gd name="T26" fmla="+- 0 1621 1574"/>
                              <a:gd name="T27" fmla="*/ 1621 h 95"/>
                              <a:gd name="T28" fmla="+- 0 1783 1695"/>
                              <a:gd name="T29" fmla="*/ T28 w 89"/>
                              <a:gd name="T30" fmla="+- 0 1609 1574"/>
                              <a:gd name="T31" fmla="*/ 1609 h 95"/>
                              <a:gd name="T32" fmla="+- 0 1779 1695"/>
                              <a:gd name="T33" fmla="*/ T32 w 89"/>
                              <a:gd name="T34" fmla="+- 0 1597 1574"/>
                              <a:gd name="T35" fmla="*/ 1597 h 95"/>
                              <a:gd name="T36" fmla="+- 0 1770 1695"/>
                              <a:gd name="T37" fmla="*/ T36 w 89"/>
                              <a:gd name="T38" fmla="+- 0 1588 1574"/>
                              <a:gd name="T39" fmla="*/ 1588 h 95"/>
                              <a:gd name="T40" fmla="+- 0 1762 1695"/>
                              <a:gd name="T41" fmla="*/ T40 w 89"/>
                              <a:gd name="T42" fmla="+- 0 1579 1574"/>
                              <a:gd name="T43" fmla="*/ 1579 h 95"/>
                              <a:gd name="T44" fmla="+- 0 1751 1695"/>
                              <a:gd name="T45" fmla="*/ T44 w 89"/>
                              <a:gd name="T46" fmla="+- 0 1574 1574"/>
                              <a:gd name="T47" fmla="*/ 1574 h 95"/>
                              <a:gd name="T48" fmla="+- 0 1739 1695"/>
                              <a:gd name="T49" fmla="*/ T48 w 89"/>
                              <a:gd name="T50" fmla="+- 0 1574 1574"/>
                              <a:gd name="T51" fmla="*/ 1574 h 95"/>
                              <a:gd name="T52" fmla="+- 0 1728 1695"/>
                              <a:gd name="T53" fmla="*/ T52 w 89"/>
                              <a:gd name="T54" fmla="+- 0 1574 1574"/>
                              <a:gd name="T55" fmla="*/ 1574 h 95"/>
                              <a:gd name="T56" fmla="+- 0 1716 1695"/>
                              <a:gd name="T57" fmla="*/ T56 w 89"/>
                              <a:gd name="T58" fmla="+- 0 1579 1574"/>
                              <a:gd name="T59" fmla="*/ 1579 h 95"/>
                              <a:gd name="T60" fmla="+- 0 1708 1695"/>
                              <a:gd name="T61" fmla="*/ T60 w 89"/>
                              <a:gd name="T62" fmla="+- 0 1588 1574"/>
                              <a:gd name="T63" fmla="*/ 1588 h 95"/>
                              <a:gd name="T64" fmla="+- 0 1700 1695"/>
                              <a:gd name="T65" fmla="*/ T64 w 89"/>
                              <a:gd name="T66" fmla="+- 0 1597 1574"/>
                              <a:gd name="T67" fmla="*/ 1597 h 95"/>
                              <a:gd name="T68" fmla="+- 0 1695 1695"/>
                              <a:gd name="T69" fmla="*/ T68 w 89"/>
                              <a:gd name="T70" fmla="+- 0 1609 1574"/>
                              <a:gd name="T71" fmla="*/ 1609 h 95"/>
                              <a:gd name="T72" fmla="+- 0 1695 1695"/>
                              <a:gd name="T73" fmla="*/ T72 w 89"/>
                              <a:gd name="T74" fmla="+- 0 1621 1574"/>
                              <a:gd name="T75" fmla="*/ 1621 h 95"/>
                              <a:gd name="T76" fmla="+- 0 1695 1695"/>
                              <a:gd name="T77" fmla="*/ T76 w 89"/>
                              <a:gd name="T78" fmla="+- 0 1634 1574"/>
                              <a:gd name="T79" fmla="*/ 1634 h 95"/>
                              <a:gd name="T80" fmla="+- 0 1700 1695"/>
                              <a:gd name="T81" fmla="*/ T80 w 89"/>
                              <a:gd name="T82" fmla="+- 0 1646 1574"/>
                              <a:gd name="T83" fmla="*/ 1646 h 95"/>
                              <a:gd name="T84" fmla="+- 0 1708 1695"/>
                              <a:gd name="T85" fmla="*/ T84 w 89"/>
                              <a:gd name="T86" fmla="+- 0 1655 1574"/>
                              <a:gd name="T87" fmla="*/ 1655 h 95"/>
                              <a:gd name="T88" fmla="+- 0 1716 1695"/>
                              <a:gd name="T89" fmla="*/ T88 w 89"/>
                              <a:gd name="T90" fmla="+- 0 1664 1574"/>
                              <a:gd name="T91" fmla="*/ 1664 h 95"/>
                              <a:gd name="T92" fmla="+- 0 1728 1695"/>
                              <a:gd name="T93" fmla="*/ T92 w 89"/>
                              <a:gd name="T94" fmla="+- 0 1669 1574"/>
                              <a:gd name="T95" fmla="*/ 1669 h 95"/>
                              <a:gd name="T96" fmla="+- 0 1739 1695"/>
                              <a:gd name="T97" fmla="*/ T96 w 89"/>
                              <a:gd name="T98" fmla="+- 0 1669 1574"/>
                              <a:gd name="T99" fmla="*/ 1669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9" h="95">
                                <a:moveTo>
                                  <a:pt x="44" y="95"/>
                                </a:moveTo>
                                <a:lnTo>
                                  <a:pt x="56" y="95"/>
                                </a:lnTo>
                                <a:lnTo>
                                  <a:pt x="67" y="90"/>
                                </a:lnTo>
                                <a:lnTo>
                                  <a:pt x="75" y="81"/>
                                </a:lnTo>
                                <a:lnTo>
                                  <a:pt x="84" y="72"/>
                                </a:lnTo>
                                <a:lnTo>
                                  <a:pt x="88" y="60"/>
                                </a:lnTo>
                                <a:lnTo>
                                  <a:pt x="88" y="47"/>
                                </a:lnTo>
                                <a:lnTo>
                                  <a:pt x="88" y="35"/>
                                </a:lnTo>
                                <a:lnTo>
                                  <a:pt x="84" y="23"/>
                                </a:lnTo>
                                <a:lnTo>
                                  <a:pt x="75" y="14"/>
                                </a:lnTo>
                                <a:lnTo>
                                  <a:pt x="67" y="5"/>
                                </a:lnTo>
                                <a:lnTo>
                                  <a:pt x="56" y="0"/>
                                </a:lnTo>
                                <a:lnTo>
                                  <a:pt x="44" y="0"/>
                                </a:lnTo>
                                <a:lnTo>
                                  <a:pt x="33" y="0"/>
                                </a:lnTo>
                                <a:lnTo>
                                  <a:pt x="21" y="5"/>
                                </a:lnTo>
                                <a:lnTo>
                                  <a:pt x="13" y="14"/>
                                </a:lnTo>
                                <a:lnTo>
                                  <a:pt x="5" y="23"/>
                                </a:lnTo>
                                <a:lnTo>
                                  <a:pt x="0" y="35"/>
                                </a:lnTo>
                                <a:lnTo>
                                  <a:pt x="0" y="47"/>
                                </a:lnTo>
                                <a:lnTo>
                                  <a:pt x="0" y="60"/>
                                </a:lnTo>
                                <a:lnTo>
                                  <a:pt x="5" y="72"/>
                                </a:lnTo>
                                <a:lnTo>
                                  <a:pt x="13" y="81"/>
                                </a:lnTo>
                                <a:lnTo>
                                  <a:pt x="21" y="90"/>
                                </a:lnTo>
                                <a:lnTo>
                                  <a:pt x="33" y="95"/>
                                </a:lnTo>
                                <a:lnTo>
                                  <a:pt x="44" y="95"/>
                                </a:lnTo>
                                <a:close/>
                              </a:path>
                            </a:pathLst>
                          </a:custGeom>
                          <a:noFill/>
                          <a:ln w="4143">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45"/>
                        <wps:cNvSpPr>
                          <a:spLocks/>
                        </wps:cNvSpPr>
                        <wps:spPr bwMode="auto">
                          <a:xfrm>
                            <a:off x="1701" y="1579"/>
                            <a:ext cx="76" cy="82"/>
                          </a:xfrm>
                          <a:custGeom>
                            <a:avLst/>
                            <a:gdLst>
                              <a:gd name="T0" fmla="+- 0 1749 1701"/>
                              <a:gd name="T1" fmla="*/ T0 w 76"/>
                              <a:gd name="T2" fmla="+- 0 1579 1579"/>
                              <a:gd name="T3" fmla="*/ 1579 h 82"/>
                              <a:gd name="T4" fmla="+- 0 1729 1701"/>
                              <a:gd name="T5" fmla="*/ T4 w 76"/>
                              <a:gd name="T6" fmla="+- 0 1579 1579"/>
                              <a:gd name="T7" fmla="*/ 1579 h 82"/>
                              <a:gd name="T8" fmla="+- 0 1720 1701"/>
                              <a:gd name="T9" fmla="*/ T8 w 76"/>
                              <a:gd name="T10" fmla="+- 0 1584 1579"/>
                              <a:gd name="T11" fmla="*/ 1584 h 82"/>
                              <a:gd name="T12" fmla="+- 0 1705 1701"/>
                              <a:gd name="T13" fmla="*/ T12 w 76"/>
                              <a:gd name="T14" fmla="+- 0 1599 1579"/>
                              <a:gd name="T15" fmla="*/ 1599 h 82"/>
                              <a:gd name="T16" fmla="+- 0 1701 1701"/>
                              <a:gd name="T17" fmla="*/ T16 w 76"/>
                              <a:gd name="T18" fmla="+- 0 1609 1579"/>
                              <a:gd name="T19" fmla="*/ 1609 h 82"/>
                              <a:gd name="T20" fmla="+- 0 1701 1701"/>
                              <a:gd name="T21" fmla="*/ T20 w 76"/>
                              <a:gd name="T22" fmla="+- 0 1631 1579"/>
                              <a:gd name="T23" fmla="*/ 1631 h 82"/>
                              <a:gd name="T24" fmla="+- 0 1705 1701"/>
                              <a:gd name="T25" fmla="*/ T24 w 76"/>
                              <a:gd name="T26" fmla="+- 0 1641 1579"/>
                              <a:gd name="T27" fmla="*/ 1641 h 82"/>
                              <a:gd name="T28" fmla="+- 0 1720 1701"/>
                              <a:gd name="T29" fmla="*/ T28 w 76"/>
                              <a:gd name="T30" fmla="+- 0 1656 1579"/>
                              <a:gd name="T31" fmla="*/ 1656 h 82"/>
                              <a:gd name="T32" fmla="+- 0 1729 1701"/>
                              <a:gd name="T33" fmla="*/ T32 w 76"/>
                              <a:gd name="T34" fmla="+- 0 1661 1579"/>
                              <a:gd name="T35" fmla="*/ 1661 h 82"/>
                              <a:gd name="T36" fmla="+- 0 1749 1701"/>
                              <a:gd name="T37" fmla="*/ T36 w 76"/>
                              <a:gd name="T38" fmla="+- 0 1661 1579"/>
                              <a:gd name="T39" fmla="*/ 1661 h 82"/>
                              <a:gd name="T40" fmla="+- 0 1759 1701"/>
                              <a:gd name="T41" fmla="*/ T40 w 76"/>
                              <a:gd name="T42" fmla="+- 0 1656 1579"/>
                              <a:gd name="T43" fmla="*/ 1656 h 82"/>
                              <a:gd name="T44" fmla="+- 0 1773 1701"/>
                              <a:gd name="T45" fmla="*/ T44 w 76"/>
                              <a:gd name="T46" fmla="+- 0 1641 1579"/>
                              <a:gd name="T47" fmla="*/ 1641 h 82"/>
                              <a:gd name="T48" fmla="+- 0 1777 1701"/>
                              <a:gd name="T49" fmla="*/ T48 w 76"/>
                              <a:gd name="T50" fmla="+- 0 1631 1579"/>
                              <a:gd name="T51" fmla="*/ 1631 h 82"/>
                              <a:gd name="T52" fmla="+- 0 1777 1701"/>
                              <a:gd name="T53" fmla="*/ T52 w 76"/>
                              <a:gd name="T54" fmla="+- 0 1609 1579"/>
                              <a:gd name="T55" fmla="*/ 1609 h 82"/>
                              <a:gd name="T56" fmla="+- 0 1773 1701"/>
                              <a:gd name="T57" fmla="*/ T56 w 76"/>
                              <a:gd name="T58" fmla="+- 0 1599 1579"/>
                              <a:gd name="T59" fmla="*/ 1599 h 82"/>
                              <a:gd name="T60" fmla="+- 0 1759 1701"/>
                              <a:gd name="T61" fmla="*/ T60 w 76"/>
                              <a:gd name="T62" fmla="+- 0 1584 1579"/>
                              <a:gd name="T63" fmla="*/ 1584 h 82"/>
                              <a:gd name="T64" fmla="+- 0 1749 1701"/>
                              <a:gd name="T65" fmla="*/ T64 w 76"/>
                              <a:gd name="T66" fmla="+- 0 1579 1579"/>
                              <a:gd name="T67" fmla="*/ 157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6" h="82">
                                <a:moveTo>
                                  <a:pt x="48" y="0"/>
                                </a:moveTo>
                                <a:lnTo>
                                  <a:pt x="28" y="0"/>
                                </a:lnTo>
                                <a:lnTo>
                                  <a:pt x="19" y="5"/>
                                </a:lnTo>
                                <a:lnTo>
                                  <a:pt x="4" y="20"/>
                                </a:lnTo>
                                <a:lnTo>
                                  <a:pt x="0" y="30"/>
                                </a:lnTo>
                                <a:lnTo>
                                  <a:pt x="0" y="52"/>
                                </a:lnTo>
                                <a:lnTo>
                                  <a:pt x="4" y="62"/>
                                </a:lnTo>
                                <a:lnTo>
                                  <a:pt x="19" y="77"/>
                                </a:lnTo>
                                <a:lnTo>
                                  <a:pt x="28" y="82"/>
                                </a:lnTo>
                                <a:lnTo>
                                  <a:pt x="48" y="82"/>
                                </a:lnTo>
                                <a:lnTo>
                                  <a:pt x="58" y="77"/>
                                </a:lnTo>
                                <a:lnTo>
                                  <a:pt x="72" y="62"/>
                                </a:lnTo>
                                <a:lnTo>
                                  <a:pt x="76" y="52"/>
                                </a:lnTo>
                                <a:lnTo>
                                  <a:pt x="76" y="30"/>
                                </a:lnTo>
                                <a:lnTo>
                                  <a:pt x="72" y="20"/>
                                </a:lnTo>
                                <a:lnTo>
                                  <a:pt x="58" y="5"/>
                                </a:lnTo>
                                <a:lnTo>
                                  <a:pt x="48" y="0"/>
                                </a:lnTo>
                                <a:close/>
                              </a:path>
                            </a:pathLst>
                          </a:custGeom>
                          <a:solidFill>
                            <a:srgbClr val="6B8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44"/>
                        <wps:cNvSpPr>
                          <a:spLocks/>
                        </wps:cNvSpPr>
                        <wps:spPr bwMode="auto">
                          <a:xfrm>
                            <a:off x="1701" y="1579"/>
                            <a:ext cx="76" cy="82"/>
                          </a:xfrm>
                          <a:custGeom>
                            <a:avLst/>
                            <a:gdLst>
                              <a:gd name="T0" fmla="+- 0 1739 1701"/>
                              <a:gd name="T1" fmla="*/ T0 w 76"/>
                              <a:gd name="T2" fmla="+- 0 1661 1579"/>
                              <a:gd name="T3" fmla="*/ 1661 h 82"/>
                              <a:gd name="T4" fmla="+- 0 1749 1701"/>
                              <a:gd name="T5" fmla="*/ T4 w 76"/>
                              <a:gd name="T6" fmla="+- 0 1661 1579"/>
                              <a:gd name="T7" fmla="*/ 1661 h 82"/>
                              <a:gd name="T8" fmla="+- 0 1759 1701"/>
                              <a:gd name="T9" fmla="*/ T8 w 76"/>
                              <a:gd name="T10" fmla="+- 0 1656 1579"/>
                              <a:gd name="T11" fmla="*/ 1656 h 82"/>
                              <a:gd name="T12" fmla="+- 0 1766 1701"/>
                              <a:gd name="T13" fmla="*/ T12 w 76"/>
                              <a:gd name="T14" fmla="+- 0 1649 1579"/>
                              <a:gd name="T15" fmla="*/ 1649 h 82"/>
                              <a:gd name="T16" fmla="+- 0 1773 1701"/>
                              <a:gd name="T17" fmla="*/ T16 w 76"/>
                              <a:gd name="T18" fmla="+- 0 1641 1579"/>
                              <a:gd name="T19" fmla="*/ 1641 h 82"/>
                              <a:gd name="T20" fmla="+- 0 1777 1701"/>
                              <a:gd name="T21" fmla="*/ T20 w 76"/>
                              <a:gd name="T22" fmla="+- 0 1631 1579"/>
                              <a:gd name="T23" fmla="*/ 1631 h 82"/>
                              <a:gd name="T24" fmla="+- 0 1777 1701"/>
                              <a:gd name="T25" fmla="*/ T24 w 76"/>
                              <a:gd name="T26" fmla="+- 0 1620 1579"/>
                              <a:gd name="T27" fmla="*/ 1620 h 82"/>
                              <a:gd name="T28" fmla="+- 0 1777 1701"/>
                              <a:gd name="T29" fmla="*/ T28 w 76"/>
                              <a:gd name="T30" fmla="+- 0 1609 1579"/>
                              <a:gd name="T31" fmla="*/ 1609 h 82"/>
                              <a:gd name="T32" fmla="+- 0 1773 1701"/>
                              <a:gd name="T33" fmla="*/ T32 w 76"/>
                              <a:gd name="T34" fmla="+- 0 1599 1579"/>
                              <a:gd name="T35" fmla="*/ 1599 h 82"/>
                              <a:gd name="T36" fmla="+- 0 1766 1701"/>
                              <a:gd name="T37" fmla="*/ T36 w 76"/>
                              <a:gd name="T38" fmla="+- 0 1591 1579"/>
                              <a:gd name="T39" fmla="*/ 1591 h 82"/>
                              <a:gd name="T40" fmla="+- 0 1759 1701"/>
                              <a:gd name="T41" fmla="*/ T40 w 76"/>
                              <a:gd name="T42" fmla="+- 0 1584 1579"/>
                              <a:gd name="T43" fmla="*/ 1584 h 82"/>
                              <a:gd name="T44" fmla="+- 0 1749 1701"/>
                              <a:gd name="T45" fmla="*/ T44 w 76"/>
                              <a:gd name="T46" fmla="+- 0 1579 1579"/>
                              <a:gd name="T47" fmla="*/ 1579 h 82"/>
                              <a:gd name="T48" fmla="+- 0 1739 1701"/>
                              <a:gd name="T49" fmla="*/ T48 w 76"/>
                              <a:gd name="T50" fmla="+- 0 1579 1579"/>
                              <a:gd name="T51" fmla="*/ 1579 h 82"/>
                              <a:gd name="T52" fmla="+- 0 1729 1701"/>
                              <a:gd name="T53" fmla="*/ T52 w 76"/>
                              <a:gd name="T54" fmla="+- 0 1579 1579"/>
                              <a:gd name="T55" fmla="*/ 1579 h 82"/>
                              <a:gd name="T56" fmla="+- 0 1720 1701"/>
                              <a:gd name="T57" fmla="*/ T56 w 76"/>
                              <a:gd name="T58" fmla="+- 0 1584 1579"/>
                              <a:gd name="T59" fmla="*/ 1584 h 82"/>
                              <a:gd name="T60" fmla="+- 0 1712 1701"/>
                              <a:gd name="T61" fmla="*/ T60 w 76"/>
                              <a:gd name="T62" fmla="+- 0 1591 1579"/>
                              <a:gd name="T63" fmla="*/ 1591 h 82"/>
                              <a:gd name="T64" fmla="+- 0 1705 1701"/>
                              <a:gd name="T65" fmla="*/ T64 w 76"/>
                              <a:gd name="T66" fmla="+- 0 1599 1579"/>
                              <a:gd name="T67" fmla="*/ 1599 h 82"/>
                              <a:gd name="T68" fmla="+- 0 1701 1701"/>
                              <a:gd name="T69" fmla="*/ T68 w 76"/>
                              <a:gd name="T70" fmla="+- 0 1609 1579"/>
                              <a:gd name="T71" fmla="*/ 1609 h 82"/>
                              <a:gd name="T72" fmla="+- 0 1701 1701"/>
                              <a:gd name="T73" fmla="*/ T72 w 76"/>
                              <a:gd name="T74" fmla="+- 0 1620 1579"/>
                              <a:gd name="T75" fmla="*/ 1620 h 82"/>
                              <a:gd name="T76" fmla="+- 0 1701 1701"/>
                              <a:gd name="T77" fmla="*/ T76 w 76"/>
                              <a:gd name="T78" fmla="+- 0 1631 1579"/>
                              <a:gd name="T79" fmla="*/ 1631 h 82"/>
                              <a:gd name="T80" fmla="+- 0 1705 1701"/>
                              <a:gd name="T81" fmla="*/ T80 w 76"/>
                              <a:gd name="T82" fmla="+- 0 1641 1579"/>
                              <a:gd name="T83" fmla="*/ 1641 h 82"/>
                              <a:gd name="T84" fmla="+- 0 1712 1701"/>
                              <a:gd name="T85" fmla="*/ T84 w 76"/>
                              <a:gd name="T86" fmla="+- 0 1649 1579"/>
                              <a:gd name="T87" fmla="*/ 1649 h 82"/>
                              <a:gd name="T88" fmla="+- 0 1720 1701"/>
                              <a:gd name="T89" fmla="*/ T88 w 76"/>
                              <a:gd name="T90" fmla="+- 0 1656 1579"/>
                              <a:gd name="T91" fmla="*/ 1656 h 82"/>
                              <a:gd name="T92" fmla="+- 0 1729 1701"/>
                              <a:gd name="T93" fmla="*/ T92 w 76"/>
                              <a:gd name="T94" fmla="+- 0 1661 1579"/>
                              <a:gd name="T95" fmla="*/ 1661 h 82"/>
                              <a:gd name="T96" fmla="+- 0 1739 1701"/>
                              <a:gd name="T97" fmla="*/ T96 w 76"/>
                              <a:gd name="T98" fmla="+- 0 1661 1579"/>
                              <a:gd name="T99" fmla="*/ 1661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6" h="82">
                                <a:moveTo>
                                  <a:pt x="38" y="82"/>
                                </a:moveTo>
                                <a:lnTo>
                                  <a:pt x="48" y="82"/>
                                </a:lnTo>
                                <a:lnTo>
                                  <a:pt x="58" y="77"/>
                                </a:lnTo>
                                <a:lnTo>
                                  <a:pt x="65" y="70"/>
                                </a:lnTo>
                                <a:lnTo>
                                  <a:pt x="72" y="62"/>
                                </a:lnTo>
                                <a:lnTo>
                                  <a:pt x="76" y="52"/>
                                </a:lnTo>
                                <a:lnTo>
                                  <a:pt x="76" y="41"/>
                                </a:lnTo>
                                <a:lnTo>
                                  <a:pt x="76" y="30"/>
                                </a:lnTo>
                                <a:lnTo>
                                  <a:pt x="72" y="20"/>
                                </a:lnTo>
                                <a:lnTo>
                                  <a:pt x="65" y="12"/>
                                </a:lnTo>
                                <a:lnTo>
                                  <a:pt x="58" y="5"/>
                                </a:lnTo>
                                <a:lnTo>
                                  <a:pt x="48" y="0"/>
                                </a:lnTo>
                                <a:lnTo>
                                  <a:pt x="38" y="0"/>
                                </a:lnTo>
                                <a:lnTo>
                                  <a:pt x="28" y="0"/>
                                </a:lnTo>
                                <a:lnTo>
                                  <a:pt x="19" y="5"/>
                                </a:lnTo>
                                <a:lnTo>
                                  <a:pt x="11" y="12"/>
                                </a:lnTo>
                                <a:lnTo>
                                  <a:pt x="4" y="20"/>
                                </a:lnTo>
                                <a:lnTo>
                                  <a:pt x="0" y="30"/>
                                </a:lnTo>
                                <a:lnTo>
                                  <a:pt x="0" y="41"/>
                                </a:lnTo>
                                <a:lnTo>
                                  <a:pt x="0" y="52"/>
                                </a:lnTo>
                                <a:lnTo>
                                  <a:pt x="4" y="62"/>
                                </a:lnTo>
                                <a:lnTo>
                                  <a:pt x="11" y="70"/>
                                </a:lnTo>
                                <a:lnTo>
                                  <a:pt x="19" y="77"/>
                                </a:lnTo>
                                <a:lnTo>
                                  <a:pt x="28" y="82"/>
                                </a:lnTo>
                                <a:lnTo>
                                  <a:pt x="38" y="82"/>
                                </a:lnTo>
                                <a:close/>
                              </a:path>
                            </a:pathLst>
                          </a:custGeom>
                          <a:noFill/>
                          <a:ln w="4143">
                            <a:solidFill>
                              <a:srgbClr val="6B8E2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143"/>
                        <wps:cNvSpPr>
                          <a:spLocks/>
                        </wps:cNvSpPr>
                        <wps:spPr bwMode="auto">
                          <a:xfrm>
                            <a:off x="1695" y="1640"/>
                            <a:ext cx="89" cy="95"/>
                          </a:xfrm>
                          <a:custGeom>
                            <a:avLst/>
                            <a:gdLst>
                              <a:gd name="T0" fmla="+- 0 1751 1695"/>
                              <a:gd name="T1" fmla="*/ T0 w 89"/>
                              <a:gd name="T2" fmla="+- 0 1641 1641"/>
                              <a:gd name="T3" fmla="*/ 1641 h 95"/>
                              <a:gd name="T4" fmla="+- 0 1728 1695"/>
                              <a:gd name="T5" fmla="*/ T4 w 89"/>
                              <a:gd name="T6" fmla="+- 0 1641 1641"/>
                              <a:gd name="T7" fmla="*/ 1641 h 95"/>
                              <a:gd name="T8" fmla="+- 0 1716 1695"/>
                              <a:gd name="T9" fmla="*/ T8 w 89"/>
                              <a:gd name="T10" fmla="+- 0 1646 1641"/>
                              <a:gd name="T11" fmla="*/ 1646 h 95"/>
                              <a:gd name="T12" fmla="+- 0 1700 1695"/>
                              <a:gd name="T13" fmla="*/ T12 w 89"/>
                              <a:gd name="T14" fmla="+- 0 1664 1641"/>
                              <a:gd name="T15" fmla="*/ 1664 h 95"/>
                              <a:gd name="T16" fmla="+- 0 1695 1695"/>
                              <a:gd name="T17" fmla="*/ T16 w 89"/>
                              <a:gd name="T18" fmla="+- 0 1676 1641"/>
                              <a:gd name="T19" fmla="*/ 1676 h 95"/>
                              <a:gd name="T20" fmla="+- 0 1695 1695"/>
                              <a:gd name="T21" fmla="*/ T20 w 89"/>
                              <a:gd name="T22" fmla="+- 0 1701 1641"/>
                              <a:gd name="T23" fmla="*/ 1701 h 95"/>
                              <a:gd name="T24" fmla="+- 0 1700 1695"/>
                              <a:gd name="T25" fmla="*/ T24 w 89"/>
                              <a:gd name="T26" fmla="+- 0 1713 1641"/>
                              <a:gd name="T27" fmla="*/ 1713 h 95"/>
                              <a:gd name="T28" fmla="+- 0 1716 1695"/>
                              <a:gd name="T29" fmla="*/ T28 w 89"/>
                              <a:gd name="T30" fmla="+- 0 1731 1641"/>
                              <a:gd name="T31" fmla="*/ 1731 h 95"/>
                              <a:gd name="T32" fmla="+- 0 1728 1695"/>
                              <a:gd name="T33" fmla="*/ T32 w 89"/>
                              <a:gd name="T34" fmla="+- 0 1736 1641"/>
                              <a:gd name="T35" fmla="*/ 1736 h 95"/>
                              <a:gd name="T36" fmla="+- 0 1751 1695"/>
                              <a:gd name="T37" fmla="*/ T36 w 89"/>
                              <a:gd name="T38" fmla="+- 0 1736 1641"/>
                              <a:gd name="T39" fmla="*/ 1736 h 95"/>
                              <a:gd name="T40" fmla="+- 0 1762 1695"/>
                              <a:gd name="T41" fmla="*/ T40 w 89"/>
                              <a:gd name="T42" fmla="+- 0 1731 1641"/>
                              <a:gd name="T43" fmla="*/ 1731 h 95"/>
                              <a:gd name="T44" fmla="+- 0 1779 1695"/>
                              <a:gd name="T45" fmla="*/ T44 w 89"/>
                              <a:gd name="T46" fmla="+- 0 1713 1641"/>
                              <a:gd name="T47" fmla="*/ 1713 h 95"/>
                              <a:gd name="T48" fmla="+- 0 1783 1695"/>
                              <a:gd name="T49" fmla="*/ T48 w 89"/>
                              <a:gd name="T50" fmla="+- 0 1701 1641"/>
                              <a:gd name="T51" fmla="*/ 1701 h 95"/>
                              <a:gd name="T52" fmla="+- 0 1783 1695"/>
                              <a:gd name="T53" fmla="*/ T52 w 89"/>
                              <a:gd name="T54" fmla="+- 0 1676 1641"/>
                              <a:gd name="T55" fmla="*/ 1676 h 95"/>
                              <a:gd name="T56" fmla="+- 0 1779 1695"/>
                              <a:gd name="T57" fmla="*/ T56 w 89"/>
                              <a:gd name="T58" fmla="+- 0 1664 1641"/>
                              <a:gd name="T59" fmla="*/ 1664 h 95"/>
                              <a:gd name="T60" fmla="+- 0 1762 1695"/>
                              <a:gd name="T61" fmla="*/ T60 w 89"/>
                              <a:gd name="T62" fmla="+- 0 1646 1641"/>
                              <a:gd name="T63" fmla="*/ 1646 h 95"/>
                              <a:gd name="T64" fmla="+- 0 1751 1695"/>
                              <a:gd name="T65" fmla="*/ T64 w 89"/>
                              <a:gd name="T66" fmla="+- 0 1641 1641"/>
                              <a:gd name="T67" fmla="*/ 1641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95">
                                <a:moveTo>
                                  <a:pt x="56" y="0"/>
                                </a:moveTo>
                                <a:lnTo>
                                  <a:pt x="33" y="0"/>
                                </a:lnTo>
                                <a:lnTo>
                                  <a:pt x="21" y="5"/>
                                </a:lnTo>
                                <a:lnTo>
                                  <a:pt x="5" y="23"/>
                                </a:lnTo>
                                <a:lnTo>
                                  <a:pt x="0" y="35"/>
                                </a:lnTo>
                                <a:lnTo>
                                  <a:pt x="0" y="60"/>
                                </a:lnTo>
                                <a:lnTo>
                                  <a:pt x="5" y="72"/>
                                </a:lnTo>
                                <a:lnTo>
                                  <a:pt x="21" y="90"/>
                                </a:lnTo>
                                <a:lnTo>
                                  <a:pt x="33" y="95"/>
                                </a:lnTo>
                                <a:lnTo>
                                  <a:pt x="56" y="95"/>
                                </a:lnTo>
                                <a:lnTo>
                                  <a:pt x="67" y="90"/>
                                </a:lnTo>
                                <a:lnTo>
                                  <a:pt x="84" y="72"/>
                                </a:lnTo>
                                <a:lnTo>
                                  <a:pt x="88" y="60"/>
                                </a:lnTo>
                                <a:lnTo>
                                  <a:pt x="88" y="35"/>
                                </a:lnTo>
                                <a:lnTo>
                                  <a:pt x="84" y="23"/>
                                </a:lnTo>
                                <a:lnTo>
                                  <a:pt x="67" y="5"/>
                                </a:lnTo>
                                <a:lnTo>
                                  <a:pt x="5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42"/>
                        <wps:cNvSpPr>
                          <a:spLocks/>
                        </wps:cNvSpPr>
                        <wps:spPr bwMode="auto">
                          <a:xfrm>
                            <a:off x="1695" y="1640"/>
                            <a:ext cx="89" cy="95"/>
                          </a:xfrm>
                          <a:custGeom>
                            <a:avLst/>
                            <a:gdLst>
                              <a:gd name="T0" fmla="+- 0 1739 1695"/>
                              <a:gd name="T1" fmla="*/ T0 w 89"/>
                              <a:gd name="T2" fmla="+- 0 1736 1641"/>
                              <a:gd name="T3" fmla="*/ 1736 h 95"/>
                              <a:gd name="T4" fmla="+- 0 1751 1695"/>
                              <a:gd name="T5" fmla="*/ T4 w 89"/>
                              <a:gd name="T6" fmla="+- 0 1736 1641"/>
                              <a:gd name="T7" fmla="*/ 1736 h 95"/>
                              <a:gd name="T8" fmla="+- 0 1762 1695"/>
                              <a:gd name="T9" fmla="*/ T8 w 89"/>
                              <a:gd name="T10" fmla="+- 0 1731 1641"/>
                              <a:gd name="T11" fmla="*/ 1731 h 95"/>
                              <a:gd name="T12" fmla="+- 0 1770 1695"/>
                              <a:gd name="T13" fmla="*/ T12 w 89"/>
                              <a:gd name="T14" fmla="+- 0 1722 1641"/>
                              <a:gd name="T15" fmla="*/ 1722 h 95"/>
                              <a:gd name="T16" fmla="+- 0 1779 1695"/>
                              <a:gd name="T17" fmla="*/ T16 w 89"/>
                              <a:gd name="T18" fmla="+- 0 1713 1641"/>
                              <a:gd name="T19" fmla="*/ 1713 h 95"/>
                              <a:gd name="T20" fmla="+- 0 1783 1695"/>
                              <a:gd name="T21" fmla="*/ T20 w 89"/>
                              <a:gd name="T22" fmla="+- 0 1701 1641"/>
                              <a:gd name="T23" fmla="*/ 1701 h 95"/>
                              <a:gd name="T24" fmla="+- 0 1783 1695"/>
                              <a:gd name="T25" fmla="*/ T24 w 89"/>
                              <a:gd name="T26" fmla="+- 0 1688 1641"/>
                              <a:gd name="T27" fmla="*/ 1688 h 95"/>
                              <a:gd name="T28" fmla="+- 0 1783 1695"/>
                              <a:gd name="T29" fmla="*/ T28 w 89"/>
                              <a:gd name="T30" fmla="+- 0 1676 1641"/>
                              <a:gd name="T31" fmla="*/ 1676 h 95"/>
                              <a:gd name="T32" fmla="+- 0 1779 1695"/>
                              <a:gd name="T33" fmla="*/ T32 w 89"/>
                              <a:gd name="T34" fmla="+- 0 1664 1641"/>
                              <a:gd name="T35" fmla="*/ 1664 h 95"/>
                              <a:gd name="T36" fmla="+- 0 1770 1695"/>
                              <a:gd name="T37" fmla="*/ T36 w 89"/>
                              <a:gd name="T38" fmla="+- 0 1655 1641"/>
                              <a:gd name="T39" fmla="*/ 1655 h 95"/>
                              <a:gd name="T40" fmla="+- 0 1762 1695"/>
                              <a:gd name="T41" fmla="*/ T40 w 89"/>
                              <a:gd name="T42" fmla="+- 0 1646 1641"/>
                              <a:gd name="T43" fmla="*/ 1646 h 95"/>
                              <a:gd name="T44" fmla="+- 0 1751 1695"/>
                              <a:gd name="T45" fmla="*/ T44 w 89"/>
                              <a:gd name="T46" fmla="+- 0 1641 1641"/>
                              <a:gd name="T47" fmla="*/ 1641 h 95"/>
                              <a:gd name="T48" fmla="+- 0 1739 1695"/>
                              <a:gd name="T49" fmla="*/ T48 w 89"/>
                              <a:gd name="T50" fmla="+- 0 1641 1641"/>
                              <a:gd name="T51" fmla="*/ 1641 h 95"/>
                              <a:gd name="T52" fmla="+- 0 1728 1695"/>
                              <a:gd name="T53" fmla="*/ T52 w 89"/>
                              <a:gd name="T54" fmla="+- 0 1641 1641"/>
                              <a:gd name="T55" fmla="*/ 1641 h 95"/>
                              <a:gd name="T56" fmla="+- 0 1716 1695"/>
                              <a:gd name="T57" fmla="*/ T56 w 89"/>
                              <a:gd name="T58" fmla="+- 0 1646 1641"/>
                              <a:gd name="T59" fmla="*/ 1646 h 95"/>
                              <a:gd name="T60" fmla="+- 0 1708 1695"/>
                              <a:gd name="T61" fmla="*/ T60 w 89"/>
                              <a:gd name="T62" fmla="+- 0 1655 1641"/>
                              <a:gd name="T63" fmla="*/ 1655 h 95"/>
                              <a:gd name="T64" fmla="+- 0 1700 1695"/>
                              <a:gd name="T65" fmla="*/ T64 w 89"/>
                              <a:gd name="T66" fmla="+- 0 1664 1641"/>
                              <a:gd name="T67" fmla="*/ 1664 h 95"/>
                              <a:gd name="T68" fmla="+- 0 1695 1695"/>
                              <a:gd name="T69" fmla="*/ T68 w 89"/>
                              <a:gd name="T70" fmla="+- 0 1676 1641"/>
                              <a:gd name="T71" fmla="*/ 1676 h 95"/>
                              <a:gd name="T72" fmla="+- 0 1695 1695"/>
                              <a:gd name="T73" fmla="*/ T72 w 89"/>
                              <a:gd name="T74" fmla="+- 0 1688 1641"/>
                              <a:gd name="T75" fmla="*/ 1688 h 95"/>
                              <a:gd name="T76" fmla="+- 0 1695 1695"/>
                              <a:gd name="T77" fmla="*/ T76 w 89"/>
                              <a:gd name="T78" fmla="+- 0 1701 1641"/>
                              <a:gd name="T79" fmla="*/ 1701 h 95"/>
                              <a:gd name="T80" fmla="+- 0 1700 1695"/>
                              <a:gd name="T81" fmla="*/ T80 w 89"/>
                              <a:gd name="T82" fmla="+- 0 1713 1641"/>
                              <a:gd name="T83" fmla="*/ 1713 h 95"/>
                              <a:gd name="T84" fmla="+- 0 1708 1695"/>
                              <a:gd name="T85" fmla="*/ T84 w 89"/>
                              <a:gd name="T86" fmla="+- 0 1722 1641"/>
                              <a:gd name="T87" fmla="*/ 1722 h 95"/>
                              <a:gd name="T88" fmla="+- 0 1716 1695"/>
                              <a:gd name="T89" fmla="*/ T88 w 89"/>
                              <a:gd name="T90" fmla="+- 0 1731 1641"/>
                              <a:gd name="T91" fmla="*/ 1731 h 95"/>
                              <a:gd name="T92" fmla="+- 0 1728 1695"/>
                              <a:gd name="T93" fmla="*/ T92 w 89"/>
                              <a:gd name="T94" fmla="+- 0 1736 1641"/>
                              <a:gd name="T95" fmla="*/ 1736 h 95"/>
                              <a:gd name="T96" fmla="+- 0 1739 1695"/>
                              <a:gd name="T97" fmla="*/ T96 w 89"/>
                              <a:gd name="T98" fmla="+- 0 1736 1641"/>
                              <a:gd name="T99" fmla="*/ 1736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9" h="95">
                                <a:moveTo>
                                  <a:pt x="44" y="95"/>
                                </a:moveTo>
                                <a:lnTo>
                                  <a:pt x="56" y="95"/>
                                </a:lnTo>
                                <a:lnTo>
                                  <a:pt x="67" y="90"/>
                                </a:lnTo>
                                <a:lnTo>
                                  <a:pt x="75" y="81"/>
                                </a:lnTo>
                                <a:lnTo>
                                  <a:pt x="84" y="72"/>
                                </a:lnTo>
                                <a:lnTo>
                                  <a:pt x="88" y="60"/>
                                </a:lnTo>
                                <a:lnTo>
                                  <a:pt x="88" y="47"/>
                                </a:lnTo>
                                <a:lnTo>
                                  <a:pt x="88" y="35"/>
                                </a:lnTo>
                                <a:lnTo>
                                  <a:pt x="84" y="23"/>
                                </a:lnTo>
                                <a:lnTo>
                                  <a:pt x="75" y="14"/>
                                </a:lnTo>
                                <a:lnTo>
                                  <a:pt x="67" y="5"/>
                                </a:lnTo>
                                <a:lnTo>
                                  <a:pt x="56" y="0"/>
                                </a:lnTo>
                                <a:lnTo>
                                  <a:pt x="44" y="0"/>
                                </a:lnTo>
                                <a:lnTo>
                                  <a:pt x="33" y="0"/>
                                </a:lnTo>
                                <a:lnTo>
                                  <a:pt x="21" y="5"/>
                                </a:lnTo>
                                <a:lnTo>
                                  <a:pt x="13" y="14"/>
                                </a:lnTo>
                                <a:lnTo>
                                  <a:pt x="5" y="23"/>
                                </a:lnTo>
                                <a:lnTo>
                                  <a:pt x="0" y="35"/>
                                </a:lnTo>
                                <a:lnTo>
                                  <a:pt x="0" y="47"/>
                                </a:lnTo>
                                <a:lnTo>
                                  <a:pt x="0" y="60"/>
                                </a:lnTo>
                                <a:lnTo>
                                  <a:pt x="5" y="72"/>
                                </a:lnTo>
                                <a:lnTo>
                                  <a:pt x="13" y="81"/>
                                </a:lnTo>
                                <a:lnTo>
                                  <a:pt x="21" y="90"/>
                                </a:lnTo>
                                <a:lnTo>
                                  <a:pt x="33" y="95"/>
                                </a:lnTo>
                                <a:lnTo>
                                  <a:pt x="44" y="95"/>
                                </a:lnTo>
                                <a:close/>
                              </a:path>
                            </a:pathLst>
                          </a:custGeom>
                          <a:noFill/>
                          <a:ln w="414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Freeform 141"/>
                        <wps:cNvSpPr>
                          <a:spLocks/>
                        </wps:cNvSpPr>
                        <wps:spPr bwMode="auto">
                          <a:xfrm>
                            <a:off x="1695" y="1676"/>
                            <a:ext cx="89" cy="95"/>
                          </a:xfrm>
                          <a:custGeom>
                            <a:avLst/>
                            <a:gdLst>
                              <a:gd name="T0" fmla="+- 0 1751 1695"/>
                              <a:gd name="T1" fmla="*/ T0 w 89"/>
                              <a:gd name="T2" fmla="+- 0 1677 1677"/>
                              <a:gd name="T3" fmla="*/ 1677 h 95"/>
                              <a:gd name="T4" fmla="+- 0 1728 1695"/>
                              <a:gd name="T5" fmla="*/ T4 w 89"/>
                              <a:gd name="T6" fmla="+- 0 1677 1677"/>
                              <a:gd name="T7" fmla="*/ 1677 h 95"/>
                              <a:gd name="T8" fmla="+- 0 1716 1695"/>
                              <a:gd name="T9" fmla="*/ T8 w 89"/>
                              <a:gd name="T10" fmla="+- 0 1682 1677"/>
                              <a:gd name="T11" fmla="*/ 1682 h 95"/>
                              <a:gd name="T12" fmla="+- 0 1700 1695"/>
                              <a:gd name="T13" fmla="*/ T12 w 89"/>
                              <a:gd name="T14" fmla="+- 0 1700 1677"/>
                              <a:gd name="T15" fmla="*/ 1700 h 95"/>
                              <a:gd name="T16" fmla="+- 0 1695 1695"/>
                              <a:gd name="T17" fmla="*/ T16 w 89"/>
                              <a:gd name="T18" fmla="+- 0 1712 1677"/>
                              <a:gd name="T19" fmla="*/ 1712 h 95"/>
                              <a:gd name="T20" fmla="+- 0 1695 1695"/>
                              <a:gd name="T21" fmla="*/ T20 w 89"/>
                              <a:gd name="T22" fmla="+- 0 1737 1677"/>
                              <a:gd name="T23" fmla="*/ 1737 h 95"/>
                              <a:gd name="T24" fmla="+- 0 1700 1695"/>
                              <a:gd name="T25" fmla="*/ T24 w 89"/>
                              <a:gd name="T26" fmla="+- 0 1749 1677"/>
                              <a:gd name="T27" fmla="*/ 1749 h 95"/>
                              <a:gd name="T28" fmla="+- 0 1716 1695"/>
                              <a:gd name="T29" fmla="*/ T28 w 89"/>
                              <a:gd name="T30" fmla="+- 0 1767 1677"/>
                              <a:gd name="T31" fmla="*/ 1767 h 95"/>
                              <a:gd name="T32" fmla="+- 0 1728 1695"/>
                              <a:gd name="T33" fmla="*/ T32 w 89"/>
                              <a:gd name="T34" fmla="+- 0 1772 1677"/>
                              <a:gd name="T35" fmla="*/ 1772 h 95"/>
                              <a:gd name="T36" fmla="+- 0 1751 1695"/>
                              <a:gd name="T37" fmla="*/ T36 w 89"/>
                              <a:gd name="T38" fmla="+- 0 1772 1677"/>
                              <a:gd name="T39" fmla="*/ 1772 h 95"/>
                              <a:gd name="T40" fmla="+- 0 1762 1695"/>
                              <a:gd name="T41" fmla="*/ T40 w 89"/>
                              <a:gd name="T42" fmla="+- 0 1767 1677"/>
                              <a:gd name="T43" fmla="*/ 1767 h 95"/>
                              <a:gd name="T44" fmla="+- 0 1779 1695"/>
                              <a:gd name="T45" fmla="*/ T44 w 89"/>
                              <a:gd name="T46" fmla="+- 0 1749 1677"/>
                              <a:gd name="T47" fmla="*/ 1749 h 95"/>
                              <a:gd name="T48" fmla="+- 0 1783 1695"/>
                              <a:gd name="T49" fmla="*/ T48 w 89"/>
                              <a:gd name="T50" fmla="+- 0 1737 1677"/>
                              <a:gd name="T51" fmla="*/ 1737 h 95"/>
                              <a:gd name="T52" fmla="+- 0 1783 1695"/>
                              <a:gd name="T53" fmla="*/ T52 w 89"/>
                              <a:gd name="T54" fmla="+- 0 1712 1677"/>
                              <a:gd name="T55" fmla="*/ 1712 h 95"/>
                              <a:gd name="T56" fmla="+- 0 1779 1695"/>
                              <a:gd name="T57" fmla="*/ T56 w 89"/>
                              <a:gd name="T58" fmla="+- 0 1700 1677"/>
                              <a:gd name="T59" fmla="*/ 1700 h 95"/>
                              <a:gd name="T60" fmla="+- 0 1762 1695"/>
                              <a:gd name="T61" fmla="*/ T60 w 89"/>
                              <a:gd name="T62" fmla="+- 0 1682 1677"/>
                              <a:gd name="T63" fmla="*/ 1682 h 95"/>
                              <a:gd name="T64" fmla="+- 0 1751 1695"/>
                              <a:gd name="T65" fmla="*/ T64 w 89"/>
                              <a:gd name="T66" fmla="+- 0 1677 1677"/>
                              <a:gd name="T67" fmla="*/ 1677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95">
                                <a:moveTo>
                                  <a:pt x="56" y="0"/>
                                </a:moveTo>
                                <a:lnTo>
                                  <a:pt x="33" y="0"/>
                                </a:lnTo>
                                <a:lnTo>
                                  <a:pt x="21" y="5"/>
                                </a:lnTo>
                                <a:lnTo>
                                  <a:pt x="5" y="23"/>
                                </a:lnTo>
                                <a:lnTo>
                                  <a:pt x="0" y="35"/>
                                </a:lnTo>
                                <a:lnTo>
                                  <a:pt x="0" y="60"/>
                                </a:lnTo>
                                <a:lnTo>
                                  <a:pt x="5" y="72"/>
                                </a:lnTo>
                                <a:lnTo>
                                  <a:pt x="21" y="90"/>
                                </a:lnTo>
                                <a:lnTo>
                                  <a:pt x="33" y="95"/>
                                </a:lnTo>
                                <a:lnTo>
                                  <a:pt x="56" y="95"/>
                                </a:lnTo>
                                <a:lnTo>
                                  <a:pt x="67" y="90"/>
                                </a:lnTo>
                                <a:lnTo>
                                  <a:pt x="84" y="72"/>
                                </a:lnTo>
                                <a:lnTo>
                                  <a:pt x="88" y="60"/>
                                </a:lnTo>
                                <a:lnTo>
                                  <a:pt x="88" y="35"/>
                                </a:lnTo>
                                <a:lnTo>
                                  <a:pt x="84" y="23"/>
                                </a:lnTo>
                                <a:lnTo>
                                  <a:pt x="67" y="5"/>
                                </a:lnTo>
                                <a:lnTo>
                                  <a:pt x="56" y="0"/>
                                </a:lnTo>
                                <a:close/>
                              </a:path>
                            </a:pathLst>
                          </a:custGeom>
                          <a:solidFill>
                            <a:srgbClr val="0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40"/>
                        <wps:cNvSpPr>
                          <a:spLocks/>
                        </wps:cNvSpPr>
                        <wps:spPr bwMode="auto">
                          <a:xfrm>
                            <a:off x="1695" y="1676"/>
                            <a:ext cx="89" cy="95"/>
                          </a:xfrm>
                          <a:custGeom>
                            <a:avLst/>
                            <a:gdLst>
                              <a:gd name="T0" fmla="+- 0 1739 1695"/>
                              <a:gd name="T1" fmla="*/ T0 w 89"/>
                              <a:gd name="T2" fmla="+- 0 1772 1677"/>
                              <a:gd name="T3" fmla="*/ 1772 h 95"/>
                              <a:gd name="T4" fmla="+- 0 1751 1695"/>
                              <a:gd name="T5" fmla="*/ T4 w 89"/>
                              <a:gd name="T6" fmla="+- 0 1772 1677"/>
                              <a:gd name="T7" fmla="*/ 1772 h 95"/>
                              <a:gd name="T8" fmla="+- 0 1762 1695"/>
                              <a:gd name="T9" fmla="*/ T8 w 89"/>
                              <a:gd name="T10" fmla="+- 0 1767 1677"/>
                              <a:gd name="T11" fmla="*/ 1767 h 95"/>
                              <a:gd name="T12" fmla="+- 0 1770 1695"/>
                              <a:gd name="T13" fmla="*/ T12 w 89"/>
                              <a:gd name="T14" fmla="+- 0 1758 1677"/>
                              <a:gd name="T15" fmla="*/ 1758 h 95"/>
                              <a:gd name="T16" fmla="+- 0 1779 1695"/>
                              <a:gd name="T17" fmla="*/ T16 w 89"/>
                              <a:gd name="T18" fmla="+- 0 1749 1677"/>
                              <a:gd name="T19" fmla="*/ 1749 h 95"/>
                              <a:gd name="T20" fmla="+- 0 1783 1695"/>
                              <a:gd name="T21" fmla="*/ T20 w 89"/>
                              <a:gd name="T22" fmla="+- 0 1737 1677"/>
                              <a:gd name="T23" fmla="*/ 1737 h 95"/>
                              <a:gd name="T24" fmla="+- 0 1783 1695"/>
                              <a:gd name="T25" fmla="*/ T24 w 89"/>
                              <a:gd name="T26" fmla="+- 0 1724 1677"/>
                              <a:gd name="T27" fmla="*/ 1724 h 95"/>
                              <a:gd name="T28" fmla="+- 0 1783 1695"/>
                              <a:gd name="T29" fmla="*/ T28 w 89"/>
                              <a:gd name="T30" fmla="+- 0 1712 1677"/>
                              <a:gd name="T31" fmla="*/ 1712 h 95"/>
                              <a:gd name="T32" fmla="+- 0 1779 1695"/>
                              <a:gd name="T33" fmla="*/ T32 w 89"/>
                              <a:gd name="T34" fmla="+- 0 1700 1677"/>
                              <a:gd name="T35" fmla="*/ 1700 h 95"/>
                              <a:gd name="T36" fmla="+- 0 1770 1695"/>
                              <a:gd name="T37" fmla="*/ T36 w 89"/>
                              <a:gd name="T38" fmla="+- 0 1691 1677"/>
                              <a:gd name="T39" fmla="*/ 1691 h 95"/>
                              <a:gd name="T40" fmla="+- 0 1762 1695"/>
                              <a:gd name="T41" fmla="*/ T40 w 89"/>
                              <a:gd name="T42" fmla="+- 0 1682 1677"/>
                              <a:gd name="T43" fmla="*/ 1682 h 95"/>
                              <a:gd name="T44" fmla="+- 0 1751 1695"/>
                              <a:gd name="T45" fmla="*/ T44 w 89"/>
                              <a:gd name="T46" fmla="+- 0 1677 1677"/>
                              <a:gd name="T47" fmla="*/ 1677 h 95"/>
                              <a:gd name="T48" fmla="+- 0 1739 1695"/>
                              <a:gd name="T49" fmla="*/ T48 w 89"/>
                              <a:gd name="T50" fmla="+- 0 1677 1677"/>
                              <a:gd name="T51" fmla="*/ 1677 h 95"/>
                              <a:gd name="T52" fmla="+- 0 1728 1695"/>
                              <a:gd name="T53" fmla="*/ T52 w 89"/>
                              <a:gd name="T54" fmla="+- 0 1677 1677"/>
                              <a:gd name="T55" fmla="*/ 1677 h 95"/>
                              <a:gd name="T56" fmla="+- 0 1716 1695"/>
                              <a:gd name="T57" fmla="*/ T56 w 89"/>
                              <a:gd name="T58" fmla="+- 0 1682 1677"/>
                              <a:gd name="T59" fmla="*/ 1682 h 95"/>
                              <a:gd name="T60" fmla="+- 0 1708 1695"/>
                              <a:gd name="T61" fmla="*/ T60 w 89"/>
                              <a:gd name="T62" fmla="+- 0 1691 1677"/>
                              <a:gd name="T63" fmla="*/ 1691 h 95"/>
                              <a:gd name="T64" fmla="+- 0 1700 1695"/>
                              <a:gd name="T65" fmla="*/ T64 w 89"/>
                              <a:gd name="T66" fmla="+- 0 1700 1677"/>
                              <a:gd name="T67" fmla="*/ 1700 h 95"/>
                              <a:gd name="T68" fmla="+- 0 1695 1695"/>
                              <a:gd name="T69" fmla="*/ T68 w 89"/>
                              <a:gd name="T70" fmla="+- 0 1712 1677"/>
                              <a:gd name="T71" fmla="*/ 1712 h 95"/>
                              <a:gd name="T72" fmla="+- 0 1695 1695"/>
                              <a:gd name="T73" fmla="*/ T72 w 89"/>
                              <a:gd name="T74" fmla="+- 0 1724 1677"/>
                              <a:gd name="T75" fmla="*/ 1724 h 95"/>
                              <a:gd name="T76" fmla="+- 0 1695 1695"/>
                              <a:gd name="T77" fmla="*/ T76 w 89"/>
                              <a:gd name="T78" fmla="+- 0 1737 1677"/>
                              <a:gd name="T79" fmla="*/ 1737 h 95"/>
                              <a:gd name="T80" fmla="+- 0 1700 1695"/>
                              <a:gd name="T81" fmla="*/ T80 w 89"/>
                              <a:gd name="T82" fmla="+- 0 1749 1677"/>
                              <a:gd name="T83" fmla="*/ 1749 h 95"/>
                              <a:gd name="T84" fmla="+- 0 1708 1695"/>
                              <a:gd name="T85" fmla="*/ T84 w 89"/>
                              <a:gd name="T86" fmla="+- 0 1758 1677"/>
                              <a:gd name="T87" fmla="*/ 1758 h 95"/>
                              <a:gd name="T88" fmla="+- 0 1716 1695"/>
                              <a:gd name="T89" fmla="*/ T88 w 89"/>
                              <a:gd name="T90" fmla="+- 0 1767 1677"/>
                              <a:gd name="T91" fmla="*/ 1767 h 95"/>
                              <a:gd name="T92" fmla="+- 0 1728 1695"/>
                              <a:gd name="T93" fmla="*/ T92 w 89"/>
                              <a:gd name="T94" fmla="+- 0 1772 1677"/>
                              <a:gd name="T95" fmla="*/ 1772 h 95"/>
                              <a:gd name="T96" fmla="+- 0 1739 1695"/>
                              <a:gd name="T97" fmla="*/ T96 w 89"/>
                              <a:gd name="T98" fmla="+- 0 1772 1677"/>
                              <a:gd name="T99" fmla="*/ 1772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9" h="95">
                                <a:moveTo>
                                  <a:pt x="44" y="95"/>
                                </a:moveTo>
                                <a:lnTo>
                                  <a:pt x="56" y="95"/>
                                </a:lnTo>
                                <a:lnTo>
                                  <a:pt x="67" y="90"/>
                                </a:lnTo>
                                <a:lnTo>
                                  <a:pt x="75" y="81"/>
                                </a:lnTo>
                                <a:lnTo>
                                  <a:pt x="84" y="72"/>
                                </a:lnTo>
                                <a:lnTo>
                                  <a:pt x="88" y="60"/>
                                </a:lnTo>
                                <a:lnTo>
                                  <a:pt x="88" y="47"/>
                                </a:lnTo>
                                <a:lnTo>
                                  <a:pt x="88" y="35"/>
                                </a:lnTo>
                                <a:lnTo>
                                  <a:pt x="84" y="23"/>
                                </a:lnTo>
                                <a:lnTo>
                                  <a:pt x="75" y="14"/>
                                </a:lnTo>
                                <a:lnTo>
                                  <a:pt x="67" y="5"/>
                                </a:lnTo>
                                <a:lnTo>
                                  <a:pt x="56" y="0"/>
                                </a:lnTo>
                                <a:lnTo>
                                  <a:pt x="44" y="0"/>
                                </a:lnTo>
                                <a:lnTo>
                                  <a:pt x="33" y="0"/>
                                </a:lnTo>
                                <a:lnTo>
                                  <a:pt x="21" y="5"/>
                                </a:lnTo>
                                <a:lnTo>
                                  <a:pt x="13" y="14"/>
                                </a:lnTo>
                                <a:lnTo>
                                  <a:pt x="5" y="23"/>
                                </a:lnTo>
                                <a:lnTo>
                                  <a:pt x="0" y="35"/>
                                </a:lnTo>
                                <a:lnTo>
                                  <a:pt x="0" y="47"/>
                                </a:lnTo>
                                <a:lnTo>
                                  <a:pt x="0" y="60"/>
                                </a:lnTo>
                                <a:lnTo>
                                  <a:pt x="5" y="72"/>
                                </a:lnTo>
                                <a:lnTo>
                                  <a:pt x="13" y="81"/>
                                </a:lnTo>
                                <a:lnTo>
                                  <a:pt x="21" y="90"/>
                                </a:lnTo>
                                <a:lnTo>
                                  <a:pt x="33" y="95"/>
                                </a:lnTo>
                                <a:lnTo>
                                  <a:pt x="44" y="95"/>
                                </a:lnTo>
                                <a:close/>
                              </a:path>
                            </a:pathLst>
                          </a:custGeom>
                          <a:noFill/>
                          <a:ln w="4143">
                            <a:solidFill>
                              <a:srgbClr val="0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CAB6D9" id="Group 139" o:spid="_x0000_s1026" style="position:absolute;margin-left:84.6pt;margin-top:78.55pt;width:4.75pt;height:10.25pt;z-index:-251659264;mso-position-horizontal-relative:page" coordorigin="1692,1571" coordsize="9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">
                <v:line id="Line 151" o:spid="_x0000_s1027" style="position:absolute;visibility:visible;mso-wrap-style:square" from="1739,1613" to="1739,1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TsAAAADcAAAADwAAAGRycy9kb3ducmV2LnhtbERPTYvCMBC9C/6HMIIX0WRFV6lGcQXB&#10;69q9eBuasa02k9pE2/33G2HB2zze56y3na3EkxpfOtbwMVEgiDNnSs41/KSH8RKED8gGK8ek4Zc8&#10;bDf93hoT41r+pucp5CKGsE9QQxFCnUjps4Is+omriSN3cY3FEGGTS9NgG8NtJadKfUqLJceGAmva&#10;F5TdTg+rwYXDXS5m5+tXam+jumXVlkel9XDQ7VYgAnXhLf53H02cP1/A65l4gdz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8fjU7AAAAA3AAAAA8AAAAAAAAAAAAAAAAA&#10;oQIAAGRycy9kb3ducmV2LnhtbFBLBQYAAAAABAAEAPkAAACOAwAAAAA=&#10;" strokecolor="blue" strokeweight=".1113mm"/>
                <v:line id="Line 150" o:spid="_x0000_s1028" style="position:absolute;visibility:visible;mso-wrap-style:square" from="1739,1603" to="1739,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uLhcUAAADcAAAADwAAAGRycy9kb3ducmV2LnhtbESPQWvCQBCF70L/wzIFL1I3ihaJrlIE&#10;xYMHG0vPY3ZMgtnZNLtq/PfOQehthvfmvW8Wq87V6kZtqDwbGA0TUMS5txUXBn6Om48ZqBCRLdae&#10;ycCDAqyWb70Fptbf+ZtuWSyUhHBI0UAZY5NqHfKSHIahb4hFO/vWYZS1LbRt8S7hrtbjJPnUDiuW&#10;hhIbWpeUX7KrMzCZ1n/7wfa3OR2uoyyxs622a2dM/737moOK1MV/8+t6ZwV/KrTyjEy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uLhcUAAADcAAAADwAAAAAAAAAA&#10;AAAAAAChAgAAZHJzL2Rvd25yZXYueG1sUEsFBgAAAAAEAAQA+QAAAJMDAAAAAA==&#10;" strokecolor="#6b8e23" strokeweight=".1113mm"/>
                <v:line id="Line 149" o:spid="_x0000_s1029" style="position:absolute;visibility:visible;mso-wrap-style:square" from="1739,1677" to="1739,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SoXsUAAADcAAAADwAAAGRycy9kb3ducmV2LnhtbERP22rCQBB9F/yHZQRfSt20atXoKlKx&#10;7YOFevmAITsm0exszG419etdoeDbHM51JrPaFOJMlcstK3jpRCCIE6tzThXstsvnIQjnkTUWlknB&#10;HzmYTZuNCcbaXnhN541PRQhhF6OCzPsyltIlGRl0HVsSB25vK4M+wCqVusJLCDeFfI2iN2kw59CQ&#10;YUnvGSXHza9R0L0eej/f+9XH7mlwiEbmMz0tlnOl2q16PgbhqfYP8b/7S4f5/RHcnwkX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SoXsUAAADcAAAADwAAAAAAAAAA&#10;AAAAAAChAgAAZHJzL2Rvd25yZXYueG1sUEsFBgAAAAAEAAQA+QAAAJMDAAAAAA==&#10;" strokecolor="red" strokeweight=".1113mm"/>
                <v:line id="Line 148" o:spid="_x0000_s1030" style="position:absolute;visibility:visible;mso-wrap-style:square" from="1739,1714" to="1739,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8QMYAAADcAAAADwAAAGRycy9kb3ducmV2LnhtbESPQWvCQBCF7wX/wzKCt7qxllBSVxGx&#10;0kI9VAV7HLJjkjY7G3e3mv5751DobYb35r1vZovetepCITaeDUzGGSji0tuGKwOH/cv9E6iYkC22&#10;nsnAL0VYzAd3Myysv/IHXXapUhLCsUADdUpdoXUsa3IYx74jFu3kg8Mka6i0DXiVcNfqhyzLtcOG&#10;paHGjlY1ld+7H2cgrPv9++PntDvpr7fNduPPx3OVGzMa9stnUIn69G/+u361gp8LvjwjE+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XvEDGAAAA3AAAAA8AAAAAAAAA&#10;AAAAAAAAoQIAAGRycy9kb3ducmV2LnhtbFBLBQYAAAAABAAEAPkAAACUAwAAAAA=&#10;" strokecolor="teal" strokeweight=".1113mm"/>
                <v:shape id="Freeform 147" o:spid="_x0000_s1031" style="position:absolute;left:1695;top:1573;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f4osMA&#10;AADcAAAADwAAAGRycy9kb3ducmV2LnhtbERPS2vCQBC+F/wPywi91Y0KqUZX8UGp6EF8IB6H7JhE&#10;s7Mhu9X4791Cobf5+J4znjamFHeqXWFZQbcTgSBOrS44U3A8fH0MQDiPrLG0TAqe5GA6ab2NMdH2&#10;wTu6730mQgi7BBXk3leJlC7NyaDr2Io4cBdbG/QB1pnUNT5CuCllL4piabDg0JBjRYuc0tv+xyi4&#10;zs7r7+Hm021lFhfLed+eXHNW6r3dzEYgPDX+X/znXukwP+7C7zPhAj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f4osMAAADcAAAADwAAAAAAAAAAAAAAAACYAgAAZHJzL2Rv&#10;d25yZXYueG1sUEsFBgAAAAAEAAQA9QAAAIgDAAAAAA==&#10;" path="m56,l33,,21,5,5,23,,35,,60,5,72,21,90r12,5l56,95,67,90,84,72,88,60r,-25l84,23,67,5,56,xe" fillcolor="blue" stroked="f">
                  <v:path arrowok="t" o:connecttype="custom" o:connectlocs="56,1574;33,1574;21,1579;5,1597;0,1609;0,1634;5,1646;21,1664;33,1669;56,1669;67,1664;84,1646;88,1634;88,1609;84,1597;67,1579;56,1574" o:connectangles="0,0,0,0,0,0,0,0,0,0,0,0,0,0,0,0,0"/>
                </v:shape>
                <v:shape id="Freeform 146" o:spid="_x0000_s1032" style="position:absolute;left:1695;top:1573;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7jcAA&#10;AADcAAAADwAAAGRycy9kb3ducmV2LnhtbERPTYvCMBC9L/gfwgje1tQeRKpRRFDWi2B3Dx6HZmyq&#10;zaQk2Vr/vREW9jaP9zmrzWBb0ZMPjWMFs2kGgrhyuuFawc/3/nMBIkRkja1jUvCkAJv16GOFhXYP&#10;PlNfxlqkEA4FKjAxdoWUoTJkMUxdR5y4q/MWY4K+ltrjI4XbVuZZNpcWG04NBjvaGaru5a9VcPOn&#10;MIvlzetFf3Dmcsq3R8yVmoyH7RJEpCH+i//cXzrNn+fwfiZd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k7jcAAAADcAAAADwAAAAAAAAAAAAAAAACYAgAAZHJzL2Rvd25y&#10;ZXYueG1sUEsFBgAAAAAEAAQA9QAAAIUDAAAAAA==&#10;" path="m44,95r12,l67,90r8,-9l84,72,88,60r,-13l88,35,84,23,75,14,67,5,56,,44,,33,,21,5r-8,9l5,23,,35,,47,,60,5,72r8,9l21,90r12,5l44,95xe" filled="f" strokecolor="blue" strokeweight=".1151mm">
                  <v:path arrowok="t" o:connecttype="custom" o:connectlocs="44,1669;56,1669;67,1664;75,1655;84,1646;88,1634;88,1621;88,1609;84,1597;75,1588;67,1579;56,1574;44,1574;33,1574;21,1579;13,1588;5,1597;0,1609;0,1621;0,1634;5,1646;13,1655;21,1664;33,1669;44,1669" o:connectangles="0,0,0,0,0,0,0,0,0,0,0,0,0,0,0,0,0,0,0,0,0,0,0,0,0"/>
                </v:shape>
                <v:shape id="Freeform 145" o:spid="_x0000_s1033" style="position:absolute;left:1701;top:1579;width:76;height:82;visibility:visible;mso-wrap-style:square;v-text-anchor:top" coordsize="7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Gu8MA&#10;AADcAAAADwAAAGRycy9kb3ducmV2LnhtbERPS2vCQBC+F/wPywi91Y22+IhZgy0UeiiCUdDchuyY&#10;BLOzIbuN8d93hUJv8/E9J0kH04ieOldbVjCdRCCIC6trLhUcD58vSxDOI2tsLJOCOzlIN6OnBGNt&#10;b7ynPvOlCCHsYlRQed/GUrqiIoNuYlviwF1sZ9AH2JVSd3gL4aaRsyiaS4M1h4YKW/qoqLhmP0bB&#10;6t191/r8JnnR5JTt7sfTOb8q9TwetmsQngb/L/5zf+kwf/4Kj2fC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TGu8MAAADcAAAADwAAAAAAAAAAAAAAAACYAgAAZHJzL2Rv&#10;d25yZXYueG1sUEsFBgAAAAAEAAQA9QAAAIgDAAAAAA==&#10;" path="m48,l28,,19,5,4,20,,30,,52,4,62,19,77r9,5l48,82,58,77,72,62,76,52r,-22l72,20,58,5,48,xe" fillcolor="#6b8e23" stroked="f">
                  <v:path arrowok="t" o:connecttype="custom" o:connectlocs="48,1579;28,1579;19,1584;4,1599;0,1609;0,1631;4,1641;19,1656;28,1661;48,1661;58,1656;72,1641;76,1631;76,1609;72,1599;58,1584;48,1579" o:connectangles="0,0,0,0,0,0,0,0,0,0,0,0,0,0,0,0,0"/>
                </v:shape>
                <v:shape id="Freeform 144" o:spid="_x0000_s1034" style="position:absolute;left:1701;top:1579;width:76;height:82;visibility:visible;mso-wrap-style:square;v-text-anchor:top" coordsize="7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a4sIA&#10;AADcAAAADwAAAGRycy9kb3ducmV2LnhtbERPTWvCQBC9C/0PyxS86SaiUqOrlIrgwYO1Fa9jdroJ&#10;zc7G7Brjv3eFQm/zeJ+zWHW2Ei01vnSsIB0mIIhzp0s2Cr6/NoM3ED4ga6wck4I7eVgtX3oLzLS7&#10;8Se1h2BEDGGfoYIihDqT0ucFWfRDVxNH7sc1FkOEjZG6wVsMt5UcJclUWiw5NhRY00dB+e/hahXQ&#10;/TQ5prt27ffn9DKZWTNrU6NU/7V7n4MI1IV/8Z97q+P86Riez8QL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priwgAAANwAAAAPAAAAAAAAAAAAAAAAAJgCAABkcnMvZG93&#10;bnJldi54bWxQSwUGAAAAAAQABAD1AAAAhwMAAAAA&#10;" path="m38,82r10,l58,77r7,-7l72,62,76,52r,-11l76,30,72,20,65,12,58,5,48,,38,,28,,19,5r-8,7l4,20,,30,,41,,52,4,62r7,8l19,77r9,5l38,82xe" filled="f" strokecolor="#6b8e23" strokeweight=".1151mm">
                  <v:path arrowok="t" o:connecttype="custom" o:connectlocs="38,1661;48,1661;58,1656;65,1649;72,1641;76,1631;76,1620;76,1609;72,1599;65,1591;58,1584;48,1579;38,1579;28,1579;19,1584;11,1591;4,1599;0,1609;0,1620;0,1631;4,1641;11,1649;19,1656;28,1661;38,1661" o:connectangles="0,0,0,0,0,0,0,0,0,0,0,0,0,0,0,0,0,0,0,0,0,0,0,0,0"/>
                </v:shape>
                <v:shape id="Freeform 143" o:spid="_x0000_s1035" style="position:absolute;left:1695;top:1640;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u8UA&#10;AADcAAAADwAAAGRycy9kb3ducmV2LnhtbERPTWvCQBC9C/0PyxS8iNm0oC1pNlIEqeBBTArF25Cd&#10;JmmzsyG7xuiv7xYEb/N4n5OuRtOKgXrXWFbwFMUgiEurG64UfBab+SsI55E1tpZJwYUcrLKHSYqJ&#10;tmc+0JD7SoQQdgkqqL3vEildWZNBF9mOOHDftjfoA+wrqXs8h3DTyuc4XkqDDYeGGjta11T+5iej&#10;YO2qePc1bI/7objuZzIvXn4+rkpNH8f3NxCeRn8X39xbHeYvF/D/TLh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Wm7xQAAANwAAAAPAAAAAAAAAAAAAAAAAJgCAABkcnMv&#10;ZG93bnJldi54bWxQSwUGAAAAAAQABAD1AAAAigMAAAAA&#10;" path="m56,l33,,21,5,5,23,,35,,60,5,72,21,90r12,5l56,95,67,90,84,72,88,60r,-25l84,23,67,5,56,xe" fillcolor="red" stroked="f">
                  <v:path arrowok="t" o:connecttype="custom" o:connectlocs="56,1641;33,1641;21,1646;5,1664;0,1676;0,1701;5,1713;21,1731;33,1736;56,1736;67,1731;84,1713;88,1701;88,1676;84,1664;67,1646;56,1641" o:connectangles="0,0,0,0,0,0,0,0,0,0,0,0,0,0,0,0,0"/>
                </v:shape>
                <v:shape id="Freeform 142" o:spid="_x0000_s1036" style="position:absolute;left:1695;top:1640;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roF8EA&#10;AADcAAAADwAAAGRycy9kb3ducmV2LnhtbERPTWsCMRC9F/wPYYReimYtdSurUYogeK0tlN6GzZgs&#10;bibbTdyN/94UCr3N433OZpdcKwbqQ+NZwWJegCCuvW7YKPj8OMxWIEJE1th6JgU3CrDbTh42WGk/&#10;8jsNp2hEDuFQoQIbY1dJGWpLDsPcd8SZO/veYcywN1L3OOZw18rnoiilw4Zzg8WO9pbqy+nqFKRh&#10;NOn11n47U66e7MvX8qeRS6Uep+ltDSJSiv/iP/dR5/llCb/P5Avk9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K6BfBAAAA3AAAAA8AAAAAAAAAAAAAAAAAmAIAAGRycy9kb3du&#10;cmV2LnhtbFBLBQYAAAAABAAEAPUAAACGAwAAAAA=&#10;" path="m44,95r12,l67,90r8,-9l84,72,88,60r,-13l88,35,84,23,75,14,67,5,56,,44,,33,,21,5r-8,9l5,23,,35,,47,,60,5,72r8,9l21,90r12,5l44,95xe" filled="f" strokecolor="red" strokeweight=".1151mm">
                  <v:path arrowok="t" o:connecttype="custom" o:connectlocs="44,1736;56,1736;67,1731;75,1722;84,1713;88,1701;88,1688;88,1676;84,1664;75,1655;67,1646;56,1641;44,1641;33,1641;21,1646;13,1655;5,1664;0,1676;0,1688;0,1701;5,1713;13,1722;21,1731;33,1736;44,1736" o:connectangles="0,0,0,0,0,0,0,0,0,0,0,0,0,0,0,0,0,0,0,0,0,0,0,0,0"/>
                </v:shape>
                <v:shape id="Freeform 141" o:spid="_x0000_s1037" style="position:absolute;left:1695;top:1676;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11sMA&#10;AADcAAAADwAAAGRycy9kb3ducmV2LnhtbERPS0sDMRC+C/6HMII3N6uHtqxNi/igniqtgj1ON9Ps&#10;4mayJnEb99cbodDbfHzPmS+T7cRAPrSOFdwWJQji2umWjYKP95ebGYgQkTV2jknBLwVYLi4v5lhp&#10;d+QNDdtoRA7hUKGCJsa+kjLUDVkMheuJM3dw3mLM0BupPR5zuO3kXVlOpMWWc0ODPT02VH9tf6yC&#10;533SZvW9M2n8TOvV/m30T8Oo1PVVergHESnFs/jkftV5/mQK/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s11sMAAADcAAAADwAAAAAAAAAAAAAAAACYAgAAZHJzL2Rv&#10;d25yZXYueG1sUEsFBgAAAAAEAAQA9QAAAIgDAAAAAA==&#10;" path="m56,l33,,21,5,5,23,,35,,60,5,72,21,90r12,5l56,95,67,90,84,72,88,60r,-25l84,23,67,5,56,xe" fillcolor="teal" stroked="f">
                  <v:path arrowok="t" o:connecttype="custom" o:connectlocs="56,1677;33,1677;21,1682;5,1700;0,1712;0,1737;5,1749;21,1767;33,1772;56,1772;67,1767;84,1749;88,1737;88,1712;84,1700;67,1682;56,1677" o:connectangles="0,0,0,0,0,0,0,0,0,0,0,0,0,0,0,0,0"/>
                </v:shape>
                <v:shape id="Freeform 140" o:spid="_x0000_s1038" style="position:absolute;left:1695;top:1676;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0I8UA&#10;AADcAAAADwAAAGRycy9kb3ducmV2LnhtbESPQW/CMAyF70j7D5EncYOUMTHUEdCEtGnbBcH2A0xj&#10;0miNU5qMln8/HyZxs/We3/u82gyhURfqko9sYDYtQBFX0Xp2Br6/XidLUCkjW2wik4ErJdis70Yr&#10;LG3seU+XQ3ZKQjiVaKDOuS21TlVNAdM0tsSinWIXMMvaOW077CU8NPqhKBY6oGdpqLGlbU3Vz+E3&#10;GHhsl9fjcTf3b7Pz6cPhZ//kgzNmfD+8PIPKNOSb+f/63Qr+QmjlGZl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0rQjxQAAANwAAAAPAAAAAAAAAAAAAAAAAJgCAABkcnMv&#10;ZG93bnJldi54bWxQSwUGAAAAAAQABAD1AAAAigMAAAAA&#10;" path="m44,95r12,l67,90r8,-9l84,72,88,60r,-13l88,35,84,23,75,14,67,5,56,,44,,33,,21,5r-8,9l5,23,,35,,47,,60,5,72r8,9l21,90r12,5l44,95xe" filled="f" strokecolor="teal" strokeweight=".1151mm">
                  <v:path arrowok="t" o:connecttype="custom" o:connectlocs="44,1772;56,1772;67,1767;75,1758;84,1749;88,1737;88,1724;88,1712;84,1700;75,1691;67,1682;56,1677;44,1677;33,1677;21,1682;13,1691;5,1700;0,1712;0,1724;0,1737;5,1749;13,1758;21,1767;33,1772;44,1772" o:connectangles="0,0,0,0,0,0,0,0,0,0,0,0,0,0,0,0,0,0,0,0,0,0,0,0,0"/>
                </v:shape>
                <w10:wrap anchorx="page"/>
              </v:group>
            </w:pict>
          </mc:Fallback>
        </mc:AlternateContent>
      </w:r>
      <w:r>
        <w:rPr>
          <w:noProof/>
          <w:lang w:val="en-GB" w:eastAsia="en-GB"/>
        </w:rPr>
        <mc:AlternateContent>
          <mc:Choice Requires="wpg">
            <w:drawing>
              <wp:anchor distT="0" distB="0" distL="114300" distR="114300" simplePos="0" relativeHeight="251658240" behindDoc="1" locked="0" layoutInCell="1" allowOverlap="1" wp14:anchorId="14158A41" wp14:editId="4EA09824">
                <wp:simplePos x="0" y="0"/>
                <wp:positionH relativeFrom="page">
                  <wp:posOffset>1074420</wp:posOffset>
                </wp:positionH>
                <wp:positionV relativeFrom="paragraph">
                  <wp:posOffset>854075</wp:posOffset>
                </wp:positionV>
                <wp:extent cx="60325" cy="64770"/>
                <wp:effectExtent l="7620" t="3175" r="8255" b="8255"/>
                <wp:wrapNone/>
                <wp:docPr id="152"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64770"/>
                          <a:chOff x="1692" y="1345"/>
                          <a:chExt cx="95" cy="102"/>
                        </a:xfrm>
                      </wpg:grpSpPr>
                      <wps:wsp>
                        <wps:cNvPr id="153" name="Line 138"/>
                        <wps:cNvCnPr>
                          <a:cxnSpLocks noChangeShapeType="1"/>
                        </wps:cNvCnPr>
                        <wps:spPr bwMode="auto">
                          <a:xfrm>
                            <a:off x="1739" y="1383"/>
                            <a:ext cx="0" cy="25"/>
                          </a:xfrm>
                          <a:prstGeom prst="line">
                            <a:avLst/>
                          </a:prstGeom>
                          <a:noFill/>
                          <a:ln w="4008">
                            <a:solidFill>
                              <a:srgbClr val="D3D3D3"/>
                            </a:solidFill>
                            <a:prstDash val="solid"/>
                            <a:round/>
                            <a:headEnd/>
                            <a:tailEnd/>
                          </a:ln>
                          <a:extLst>
                            <a:ext uri="{909E8E84-426E-40DD-AFC4-6F175D3DCCD1}">
                              <a14:hiddenFill xmlns:a14="http://schemas.microsoft.com/office/drawing/2010/main">
                                <a:noFill/>
                              </a14:hiddenFill>
                            </a:ext>
                          </a:extLst>
                        </wps:spPr>
                        <wps:bodyPr/>
                      </wps:wsp>
                      <wps:wsp>
                        <wps:cNvPr id="154" name="Freeform 137"/>
                        <wps:cNvSpPr>
                          <a:spLocks/>
                        </wps:cNvSpPr>
                        <wps:spPr bwMode="auto">
                          <a:xfrm>
                            <a:off x="1695" y="1348"/>
                            <a:ext cx="89" cy="95"/>
                          </a:xfrm>
                          <a:custGeom>
                            <a:avLst/>
                            <a:gdLst>
                              <a:gd name="T0" fmla="+- 0 1751 1695"/>
                              <a:gd name="T1" fmla="*/ T0 w 89"/>
                              <a:gd name="T2" fmla="+- 0 1348 1348"/>
                              <a:gd name="T3" fmla="*/ 1348 h 95"/>
                              <a:gd name="T4" fmla="+- 0 1728 1695"/>
                              <a:gd name="T5" fmla="*/ T4 w 89"/>
                              <a:gd name="T6" fmla="+- 0 1348 1348"/>
                              <a:gd name="T7" fmla="*/ 1348 h 95"/>
                              <a:gd name="T8" fmla="+- 0 1716 1695"/>
                              <a:gd name="T9" fmla="*/ T8 w 89"/>
                              <a:gd name="T10" fmla="+- 0 1353 1348"/>
                              <a:gd name="T11" fmla="*/ 1353 h 95"/>
                              <a:gd name="T12" fmla="+- 0 1700 1695"/>
                              <a:gd name="T13" fmla="*/ T12 w 89"/>
                              <a:gd name="T14" fmla="+- 0 1371 1348"/>
                              <a:gd name="T15" fmla="*/ 1371 h 95"/>
                              <a:gd name="T16" fmla="+- 0 1695 1695"/>
                              <a:gd name="T17" fmla="*/ T16 w 89"/>
                              <a:gd name="T18" fmla="+- 0 1383 1348"/>
                              <a:gd name="T19" fmla="*/ 1383 h 95"/>
                              <a:gd name="T20" fmla="+- 0 1695 1695"/>
                              <a:gd name="T21" fmla="*/ T20 w 89"/>
                              <a:gd name="T22" fmla="+- 0 1408 1348"/>
                              <a:gd name="T23" fmla="*/ 1408 h 95"/>
                              <a:gd name="T24" fmla="+- 0 1700 1695"/>
                              <a:gd name="T25" fmla="*/ T24 w 89"/>
                              <a:gd name="T26" fmla="+- 0 1420 1348"/>
                              <a:gd name="T27" fmla="*/ 1420 h 95"/>
                              <a:gd name="T28" fmla="+- 0 1716 1695"/>
                              <a:gd name="T29" fmla="*/ T28 w 89"/>
                              <a:gd name="T30" fmla="+- 0 1438 1348"/>
                              <a:gd name="T31" fmla="*/ 1438 h 95"/>
                              <a:gd name="T32" fmla="+- 0 1728 1695"/>
                              <a:gd name="T33" fmla="*/ T32 w 89"/>
                              <a:gd name="T34" fmla="+- 0 1443 1348"/>
                              <a:gd name="T35" fmla="*/ 1443 h 95"/>
                              <a:gd name="T36" fmla="+- 0 1751 1695"/>
                              <a:gd name="T37" fmla="*/ T36 w 89"/>
                              <a:gd name="T38" fmla="+- 0 1443 1348"/>
                              <a:gd name="T39" fmla="*/ 1443 h 95"/>
                              <a:gd name="T40" fmla="+- 0 1762 1695"/>
                              <a:gd name="T41" fmla="*/ T40 w 89"/>
                              <a:gd name="T42" fmla="+- 0 1438 1348"/>
                              <a:gd name="T43" fmla="*/ 1438 h 95"/>
                              <a:gd name="T44" fmla="+- 0 1779 1695"/>
                              <a:gd name="T45" fmla="*/ T44 w 89"/>
                              <a:gd name="T46" fmla="+- 0 1420 1348"/>
                              <a:gd name="T47" fmla="*/ 1420 h 95"/>
                              <a:gd name="T48" fmla="+- 0 1783 1695"/>
                              <a:gd name="T49" fmla="*/ T48 w 89"/>
                              <a:gd name="T50" fmla="+- 0 1408 1348"/>
                              <a:gd name="T51" fmla="*/ 1408 h 95"/>
                              <a:gd name="T52" fmla="+- 0 1783 1695"/>
                              <a:gd name="T53" fmla="*/ T52 w 89"/>
                              <a:gd name="T54" fmla="+- 0 1383 1348"/>
                              <a:gd name="T55" fmla="*/ 1383 h 95"/>
                              <a:gd name="T56" fmla="+- 0 1779 1695"/>
                              <a:gd name="T57" fmla="*/ T56 w 89"/>
                              <a:gd name="T58" fmla="+- 0 1371 1348"/>
                              <a:gd name="T59" fmla="*/ 1371 h 95"/>
                              <a:gd name="T60" fmla="+- 0 1762 1695"/>
                              <a:gd name="T61" fmla="*/ T60 w 89"/>
                              <a:gd name="T62" fmla="+- 0 1353 1348"/>
                              <a:gd name="T63" fmla="*/ 1353 h 95"/>
                              <a:gd name="T64" fmla="+- 0 1751 1695"/>
                              <a:gd name="T65" fmla="*/ T64 w 89"/>
                              <a:gd name="T66" fmla="+- 0 1348 1348"/>
                              <a:gd name="T67" fmla="*/ 1348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95">
                                <a:moveTo>
                                  <a:pt x="56" y="0"/>
                                </a:moveTo>
                                <a:lnTo>
                                  <a:pt x="33" y="0"/>
                                </a:lnTo>
                                <a:lnTo>
                                  <a:pt x="21" y="5"/>
                                </a:lnTo>
                                <a:lnTo>
                                  <a:pt x="5" y="23"/>
                                </a:lnTo>
                                <a:lnTo>
                                  <a:pt x="0" y="35"/>
                                </a:lnTo>
                                <a:lnTo>
                                  <a:pt x="0" y="60"/>
                                </a:lnTo>
                                <a:lnTo>
                                  <a:pt x="5" y="72"/>
                                </a:lnTo>
                                <a:lnTo>
                                  <a:pt x="21" y="90"/>
                                </a:lnTo>
                                <a:lnTo>
                                  <a:pt x="33" y="95"/>
                                </a:lnTo>
                                <a:lnTo>
                                  <a:pt x="56" y="95"/>
                                </a:lnTo>
                                <a:lnTo>
                                  <a:pt x="67" y="90"/>
                                </a:lnTo>
                                <a:lnTo>
                                  <a:pt x="84" y="72"/>
                                </a:lnTo>
                                <a:lnTo>
                                  <a:pt x="88" y="60"/>
                                </a:lnTo>
                                <a:lnTo>
                                  <a:pt x="88" y="35"/>
                                </a:lnTo>
                                <a:lnTo>
                                  <a:pt x="84" y="23"/>
                                </a:lnTo>
                                <a:lnTo>
                                  <a:pt x="67" y="5"/>
                                </a:lnTo>
                                <a:lnTo>
                                  <a:pt x="56"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36"/>
                        <wps:cNvSpPr>
                          <a:spLocks/>
                        </wps:cNvSpPr>
                        <wps:spPr bwMode="auto">
                          <a:xfrm>
                            <a:off x="1695" y="1348"/>
                            <a:ext cx="89" cy="95"/>
                          </a:xfrm>
                          <a:custGeom>
                            <a:avLst/>
                            <a:gdLst>
                              <a:gd name="T0" fmla="+- 0 1739 1695"/>
                              <a:gd name="T1" fmla="*/ T0 w 89"/>
                              <a:gd name="T2" fmla="+- 0 1443 1348"/>
                              <a:gd name="T3" fmla="*/ 1443 h 95"/>
                              <a:gd name="T4" fmla="+- 0 1751 1695"/>
                              <a:gd name="T5" fmla="*/ T4 w 89"/>
                              <a:gd name="T6" fmla="+- 0 1443 1348"/>
                              <a:gd name="T7" fmla="*/ 1443 h 95"/>
                              <a:gd name="T8" fmla="+- 0 1762 1695"/>
                              <a:gd name="T9" fmla="*/ T8 w 89"/>
                              <a:gd name="T10" fmla="+- 0 1438 1348"/>
                              <a:gd name="T11" fmla="*/ 1438 h 95"/>
                              <a:gd name="T12" fmla="+- 0 1770 1695"/>
                              <a:gd name="T13" fmla="*/ T12 w 89"/>
                              <a:gd name="T14" fmla="+- 0 1429 1348"/>
                              <a:gd name="T15" fmla="*/ 1429 h 95"/>
                              <a:gd name="T16" fmla="+- 0 1779 1695"/>
                              <a:gd name="T17" fmla="*/ T16 w 89"/>
                              <a:gd name="T18" fmla="+- 0 1420 1348"/>
                              <a:gd name="T19" fmla="*/ 1420 h 95"/>
                              <a:gd name="T20" fmla="+- 0 1783 1695"/>
                              <a:gd name="T21" fmla="*/ T20 w 89"/>
                              <a:gd name="T22" fmla="+- 0 1408 1348"/>
                              <a:gd name="T23" fmla="*/ 1408 h 95"/>
                              <a:gd name="T24" fmla="+- 0 1783 1695"/>
                              <a:gd name="T25" fmla="*/ T24 w 89"/>
                              <a:gd name="T26" fmla="+- 0 1395 1348"/>
                              <a:gd name="T27" fmla="*/ 1395 h 95"/>
                              <a:gd name="T28" fmla="+- 0 1783 1695"/>
                              <a:gd name="T29" fmla="*/ T28 w 89"/>
                              <a:gd name="T30" fmla="+- 0 1383 1348"/>
                              <a:gd name="T31" fmla="*/ 1383 h 95"/>
                              <a:gd name="T32" fmla="+- 0 1779 1695"/>
                              <a:gd name="T33" fmla="*/ T32 w 89"/>
                              <a:gd name="T34" fmla="+- 0 1371 1348"/>
                              <a:gd name="T35" fmla="*/ 1371 h 95"/>
                              <a:gd name="T36" fmla="+- 0 1770 1695"/>
                              <a:gd name="T37" fmla="*/ T36 w 89"/>
                              <a:gd name="T38" fmla="+- 0 1362 1348"/>
                              <a:gd name="T39" fmla="*/ 1362 h 95"/>
                              <a:gd name="T40" fmla="+- 0 1762 1695"/>
                              <a:gd name="T41" fmla="*/ T40 w 89"/>
                              <a:gd name="T42" fmla="+- 0 1353 1348"/>
                              <a:gd name="T43" fmla="*/ 1353 h 95"/>
                              <a:gd name="T44" fmla="+- 0 1751 1695"/>
                              <a:gd name="T45" fmla="*/ T44 w 89"/>
                              <a:gd name="T46" fmla="+- 0 1348 1348"/>
                              <a:gd name="T47" fmla="*/ 1348 h 95"/>
                              <a:gd name="T48" fmla="+- 0 1739 1695"/>
                              <a:gd name="T49" fmla="*/ T48 w 89"/>
                              <a:gd name="T50" fmla="+- 0 1348 1348"/>
                              <a:gd name="T51" fmla="*/ 1348 h 95"/>
                              <a:gd name="T52" fmla="+- 0 1728 1695"/>
                              <a:gd name="T53" fmla="*/ T52 w 89"/>
                              <a:gd name="T54" fmla="+- 0 1348 1348"/>
                              <a:gd name="T55" fmla="*/ 1348 h 95"/>
                              <a:gd name="T56" fmla="+- 0 1716 1695"/>
                              <a:gd name="T57" fmla="*/ T56 w 89"/>
                              <a:gd name="T58" fmla="+- 0 1353 1348"/>
                              <a:gd name="T59" fmla="*/ 1353 h 95"/>
                              <a:gd name="T60" fmla="+- 0 1708 1695"/>
                              <a:gd name="T61" fmla="*/ T60 w 89"/>
                              <a:gd name="T62" fmla="+- 0 1362 1348"/>
                              <a:gd name="T63" fmla="*/ 1362 h 95"/>
                              <a:gd name="T64" fmla="+- 0 1700 1695"/>
                              <a:gd name="T65" fmla="*/ T64 w 89"/>
                              <a:gd name="T66" fmla="+- 0 1371 1348"/>
                              <a:gd name="T67" fmla="*/ 1371 h 95"/>
                              <a:gd name="T68" fmla="+- 0 1695 1695"/>
                              <a:gd name="T69" fmla="*/ T68 w 89"/>
                              <a:gd name="T70" fmla="+- 0 1383 1348"/>
                              <a:gd name="T71" fmla="*/ 1383 h 95"/>
                              <a:gd name="T72" fmla="+- 0 1695 1695"/>
                              <a:gd name="T73" fmla="*/ T72 w 89"/>
                              <a:gd name="T74" fmla="+- 0 1395 1348"/>
                              <a:gd name="T75" fmla="*/ 1395 h 95"/>
                              <a:gd name="T76" fmla="+- 0 1695 1695"/>
                              <a:gd name="T77" fmla="*/ T76 w 89"/>
                              <a:gd name="T78" fmla="+- 0 1408 1348"/>
                              <a:gd name="T79" fmla="*/ 1408 h 95"/>
                              <a:gd name="T80" fmla="+- 0 1700 1695"/>
                              <a:gd name="T81" fmla="*/ T80 w 89"/>
                              <a:gd name="T82" fmla="+- 0 1420 1348"/>
                              <a:gd name="T83" fmla="*/ 1420 h 95"/>
                              <a:gd name="T84" fmla="+- 0 1708 1695"/>
                              <a:gd name="T85" fmla="*/ T84 w 89"/>
                              <a:gd name="T86" fmla="+- 0 1429 1348"/>
                              <a:gd name="T87" fmla="*/ 1429 h 95"/>
                              <a:gd name="T88" fmla="+- 0 1716 1695"/>
                              <a:gd name="T89" fmla="*/ T88 w 89"/>
                              <a:gd name="T90" fmla="+- 0 1438 1348"/>
                              <a:gd name="T91" fmla="*/ 1438 h 95"/>
                              <a:gd name="T92" fmla="+- 0 1728 1695"/>
                              <a:gd name="T93" fmla="*/ T92 w 89"/>
                              <a:gd name="T94" fmla="+- 0 1443 1348"/>
                              <a:gd name="T95" fmla="*/ 1443 h 95"/>
                              <a:gd name="T96" fmla="+- 0 1739 1695"/>
                              <a:gd name="T97" fmla="*/ T96 w 89"/>
                              <a:gd name="T98" fmla="+- 0 1443 1348"/>
                              <a:gd name="T99" fmla="*/ 1443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9" h="95">
                                <a:moveTo>
                                  <a:pt x="44" y="95"/>
                                </a:moveTo>
                                <a:lnTo>
                                  <a:pt x="56" y="95"/>
                                </a:lnTo>
                                <a:lnTo>
                                  <a:pt x="67" y="90"/>
                                </a:lnTo>
                                <a:lnTo>
                                  <a:pt x="75" y="81"/>
                                </a:lnTo>
                                <a:lnTo>
                                  <a:pt x="84" y="72"/>
                                </a:lnTo>
                                <a:lnTo>
                                  <a:pt x="88" y="60"/>
                                </a:lnTo>
                                <a:lnTo>
                                  <a:pt x="88" y="47"/>
                                </a:lnTo>
                                <a:lnTo>
                                  <a:pt x="88" y="35"/>
                                </a:lnTo>
                                <a:lnTo>
                                  <a:pt x="84" y="23"/>
                                </a:lnTo>
                                <a:lnTo>
                                  <a:pt x="75" y="14"/>
                                </a:lnTo>
                                <a:lnTo>
                                  <a:pt x="67" y="5"/>
                                </a:lnTo>
                                <a:lnTo>
                                  <a:pt x="56" y="0"/>
                                </a:lnTo>
                                <a:lnTo>
                                  <a:pt x="44" y="0"/>
                                </a:lnTo>
                                <a:lnTo>
                                  <a:pt x="33" y="0"/>
                                </a:lnTo>
                                <a:lnTo>
                                  <a:pt x="21" y="5"/>
                                </a:lnTo>
                                <a:lnTo>
                                  <a:pt x="13" y="14"/>
                                </a:lnTo>
                                <a:lnTo>
                                  <a:pt x="5" y="23"/>
                                </a:lnTo>
                                <a:lnTo>
                                  <a:pt x="0" y="35"/>
                                </a:lnTo>
                                <a:lnTo>
                                  <a:pt x="0" y="47"/>
                                </a:lnTo>
                                <a:lnTo>
                                  <a:pt x="0" y="60"/>
                                </a:lnTo>
                                <a:lnTo>
                                  <a:pt x="5" y="72"/>
                                </a:lnTo>
                                <a:lnTo>
                                  <a:pt x="13" y="81"/>
                                </a:lnTo>
                                <a:lnTo>
                                  <a:pt x="21" y="90"/>
                                </a:lnTo>
                                <a:lnTo>
                                  <a:pt x="33" y="95"/>
                                </a:lnTo>
                                <a:lnTo>
                                  <a:pt x="44" y="95"/>
                                </a:lnTo>
                                <a:close/>
                              </a:path>
                            </a:pathLst>
                          </a:custGeom>
                          <a:noFill/>
                          <a:ln w="4143">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1BAC3C" id="Group 135" o:spid="_x0000_s1026" style="position:absolute;margin-left:84.6pt;margin-top:67.25pt;width:4.75pt;height:5.1pt;z-index:-251658240;mso-position-horizontal-relative:page" coordorigin="1692,1345" coordsize="9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">
                <v:line id="Line 138" o:spid="_x0000_s1027" style="position:absolute;visibility:visible;mso-wrap-style:square" from="1739,1383" to="1739,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m96sUAAADcAAAADwAAAGRycy9kb3ducmV2LnhtbERPTWvCQBC9C/0Pywi9iG7SokjqKkXa&#10;IlQEowdzG7LTJJidjdltTPvr3YLQ2zze5yxWvalFR62rLCuIJxEI4tzqigsFx8P7eA7CeWSNtWVS&#10;8EMOVsuHwQITba+8py71hQgh7BJUUHrfJFK6vCSDbmIb4sB92dagD7AtpG7xGsJNLZ+iaCYNVhwa&#10;SmxoXVJ+Tr+NgjTbR7v4VGA6ot/tbvOWfVw+M6Ueh/3rCwhPvf8X390bHeZPn+HvmXCB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m96sUAAADcAAAADwAAAAAAAAAA&#10;AAAAAAChAgAAZHJzL2Rvd25yZXYueG1sUEsFBgAAAAAEAAQA+QAAAJMDAAAAAA==&#10;" strokecolor="#d3d3d3" strokeweight=".1113mm"/>
                <v:shape id="Freeform 137" o:spid="_x0000_s1028" style="position:absolute;left:1695;top:1348;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MsEA&#10;AADcAAAADwAAAGRycy9kb3ducmV2LnhtbERPyW7CMBC9I/EP1iBxA4eyqEoxCCFR2iPLB0zjaRwR&#10;j4NtkvD3daVKvc3TW2e97W0tWvKhcqxgNs1AEBdOV1wquF4Ok1cQISJrrB2TgicF2G6GgzXm2nV8&#10;ovYcS5FCOOSowMTY5FKGwpDFMHUNceK+nbcYE/Sl1B67FG5r+ZJlK2mx4tRgsKG9oeJ2flgFx7tZ&#10;LbrD7v3ovx7z7pktsT19KjUe9bs3EJH6+C/+c3/oNH+5gN9n0gV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GSDLBAAAA3AAAAA8AAAAAAAAAAAAAAAAAmAIAAGRycy9kb3du&#10;cmV2LnhtbFBLBQYAAAAABAAEAPUAAACGAwAAAAA=&#10;" path="m56,l33,,21,5,5,23,,35,,60,5,72,21,90r12,5l56,95,67,90,84,72,88,60r,-25l84,23,67,5,56,xe" fillcolor="#d3d3d3" stroked="f">
                  <v:path arrowok="t" o:connecttype="custom" o:connectlocs="56,1348;33,1348;21,1353;5,1371;0,1383;0,1408;5,1420;21,1438;33,1443;56,1443;67,1438;84,1420;88,1408;88,1383;84,1371;67,1353;56,1348" o:connectangles="0,0,0,0,0,0,0,0,0,0,0,0,0,0,0,0,0"/>
                </v:shape>
                <v:shape id="Freeform 136" o:spid="_x0000_s1029" style="position:absolute;left:1695;top:1348;width:89;height:95;visibility:visible;mso-wrap-style:square;v-text-anchor:top" coordsize="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ZUa8EA&#10;AADcAAAADwAAAGRycy9kb3ducmV2LnhtbERPTWvCQBC9F/wPywjemo0Bq8SsUpRi6K1RPA/ZaTaY&#10;nY3ZrcZ/7xYKvc3jfU6xHW0nbjT41rGCeZKCIK6dbrlRcDp+vK5A+ICssXNMCh7kYbuZvBSYa3fn&#10;L7pVoRExhH2OCkwIfS6lrw1Z9InriSP37QaLIcKhkXrAewy3nczS9E1abDk2GOxpZ6i+VD9WQciW&#10;58M+83srd70pl/Z6aetPpWbT8X0NItAY/sV/7lLH+YsF/D4TL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mVGvBAAAA3AAAAA8AAAAAAAAAAAAAAAAAmAIAAGRycy9kb3du&#10;cmV2LnhtbFBLBQYAAAAABAAEAPUAAACGAwAAAAA=&#10;" path="m44,95r12,l67,90r8,-9l84,72,88,60r,-13l88,35,84,23,75,14,67,5,56,,44,,33,,21,5r-8,9l5,23,,35,,47,,60,5,72r8,9l21,90r12,5l44,95xe" filled="f" strokecolor="#d3d3d3" strokeweight=".1151mm">
                  <v:path arrowok="t" o:connecttype="custom" o:connectlocs="44,1443;56,1443;67,1438;75,1429;84,1420;88,1408;88,1395;88,1383;84,1371;75,1362;67,1353;56,1348;44,1348;33,1348;21,1353;13,1362;5,1371;0,1383;0,1395;0,1408;5,1420;13,1429;21,1438;33,1443;44,1443" o:connectangles="0,0,0,0,0,0,0,0,0,0,0,0,0,0,0,0,0,0,0,0,0,0,0,0,0"/>
                </v:shape>
                <w10:wrap anchorx="page"/>
              </v:group>
            </w:pict>
          </mc:Fallback>
        </mc:AlternateContent>
      </w:r>
      <w:r w:rsidR="006A3F04">
        <w:t>are the currently favored explanation for CLQs, but then the question of how the inner accretion disk</w:t>
      </w:r>
      <w:r w:rsidR="006A3F04">
        <w:rPr>
          <w:spacing w:val="-30"/>
        </w:rPr>
        <w:t xml:space="preserve"> </w:t>
      </w:r>
      <w:r w:rsidR="006A3F04">
        <w:t>couples to the BLR immediately arises. Further investigation is thus</w:t>
      </w:r>
      <w:r w:rsidR="006A3F04">
        <w:rPr>
          <w:spacing w:val="-5"/>
        </w:rPr>
        <w:t xml:space="preserve"> </w:t>
      </w:r>
      <w:r w:rsidR="006A3F04">
        <w:t>warranted.</w:t>
      </w:r>
    </w:p>
    <w:p w14:paraId="75413B3A" w14:textId="78D20AA4" w:rsidR="006770BD" w:rsidRDefault="00200F4C">
      <w:pPr>
        <w:pStyle w:val="BodyText"/>
        <w:spacing w:before="5"/>
        <w:jc w:val="left"/>
        <w:rPr>
          <w:sz w:val="17"/>
        </w:rPr>
      </w:pPr>
      <w:r>
        <w:rPr>
          <w:noProof/>
          <w:lang w:val="en-GB" w:eastAsia="en-GB"/>
        </w:rPr>
        <mc:AlternateContent>
          <mc:Choice Requires="wps">
            <w:drawing>
              <wp:anchor distT="0" distB="0" distL="0" distR="0" simplePos="0" relativeHeight="251644928" behindDoc="0" locked="0" layoutInCell="1" allowOverlap="1" wp14:anchorId="1965A956" wp14:editId="41075D0C">
                <wp:simplePos x="0" y="0"/>
                <wp:positionH relativeFrom="page">
                  <wp:posOffset>1040765</wp:posOffset>
                </wp:positionH>
                <wp:positionV relativeFrom="paragraph">
                  <wp:posOffset>183515</wp:posOffset>
                </wp:positionV>
                <wp:extent cx="2696210" cy="1915795"/>
                <wp:effectExtent l="2540" t="0" r="0" b="1270"/>
                <wp:wrapTopAndBottom/>
                <wp:docPr id="15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91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
                              <w:gridCol w:w="2007"/>
                              <w:gridCol w:w="1483"/>
                              <w:gridCol w:w="262"/>
                            </w:tblGrid>
                            <w:tr w:rsidR="006A3F04" w14:paraId="1EFCA3AD" w14:textId="77777777">
                              <w:trPr>
                                <w:trHeight w:val="2987"/>
                              </w:trPr>
                              <w:tc>
                                <w:tcPr>
                                  <w:tcW w:w="478" w:type="dxa"/>
                                  <w:tcBorders>
                                    <w:right w:val="single" w:sz="18" w:space="0" w:color="1F77B4"/>
                                  </w:tcBorders>
                                </w:tcPr>
                                <w:p w14:paraId="112BAB04" w14:textId="77777777" w:rsidR="006A3F04" w:rsidRDefault="006A3F04">
                                  <w:pPr>
                                    <w:pStyle w:val="TableParagraph"/>
                                    <w:rPr>
                                      <w:sz w:val="20"/>
                                    </w:rPr>
                                  </w:pPr>
                                </w:p>
                              </w:tc>
                              <w:tc>
                                <w:tcPr>
                                  <w:tcW w:w="2007" w:type="dxa"/>
                                  <w:tcBorders>
                                    <w:left w:val="single" w:sz="18" w:space="0" w:color="1F77B4"/>
                                    <w:right w:val="dashed" w:sz="18" w:space="0" w:color="B8860B"/>
                                  </w:tcBorders>
                                </w:tcPr>
                                <w:p w14:paraId="534C8242" w14:textId="77777777" w:rsidR="006A3F04" w:rsidRDefault="006A3F04">
                                  <w:pPr>
                                    <w:pStyle w:val="TableParagraph"/>
                                    <w:rPr>
                                      <w:sz w:val="20"/>
                                    </w:rPr>
                                  </w:pPr>
                                </w:p>
                              </w:tc>
                              <w:tc>
                                <w:tcPr>
                                  <w:tcW w:w="1483" w:type="dxa"/>
                                  <w:tcBorders>
                                    <w:left w:val="dashed" w:sz="18" w:space="0" w:color="B8860B"/>
                                    <w:right w:val="dashed" w:sz="18" w:space="0" w:color="708090"/>
                                  </w:tcBorders>
                                </w:tcPr>
                                <w:p w14:paraId="392DF498" w14:textId="77777777" w:rsidR="006A3F04" w:rsidRDefault="006A3F04">
                                  <w:pPr>
                                    <w:pStyle w:val="TableParagraph"/>
                                    <w:rPr>
                                      <w:sz w:val="20"/>
                                    </w:rPr>
                                  </w:pPr>
                                </w:p>
                              </w:tc>
                              <w:tc>
                                <w:tcPr>
                                  <w:tcW w:w="262" w:type="dxa"/>
                                  <w:tcBorders>
                                    <w:left w:val="dashed" w:sz="18" w:space="0" w:color="708090"/>
                                  </w:tcBorders>
                                </w:tcPr>
                                <w:p w14:paraId="330D4429" w14:textId="77777777" w:rsidR="006A3F04" w:rsidRDefault="006A3F04">
                                  <w:pPr>
                                    <w:pStyle w:val="TableParagraph"/>
                                    <w:rPr>
                                      <w:sz w:val="20"/>
                                    </w:rPr>
                                  </w:pPr>
                                </w:p>
                              </w:tc>
                            </w:tr>
                          </w:tbl>
                          <w:p w14:paraId="5D1FE1F6" w14:textId="77777777" w:rsidR="006A3F04" w:rsidRDefault="006A3F04">
                            <w:pPr>
                              <w:pStyle w:val="BodyText"/>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65A956" id="_x0000_t202" coordsize="21600,21600" o:spt="202" path="m,l,21600r21600,l21600,xe">
                <v:stroke joinstyle="miter"/>
                <v:path gradientshapeok="t" o:connecttype="rect"/>
              </v:shapetype>
              <v:shape id="Text Box 134" o:spid="_x0000_s1026" type="#_x0000_t202" style="position:absolute;margin-left:81.95pt;margin-top:14.45pt;width:212.3pt;height:150.85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nlrwIAAK4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" filled="f" stroked="f">
                <v:textbox inset="0,0,0,0">
                  <w:txbxContent>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
                        <w:gridCol w:w="2007"/>
                        <w:gridCol w:w="1483"/>
                        <w:gridCol w:w="262"/>
                      </w:tblGrid>
                      <w:tr w:rsidR="006A3F04" w14:paraId="1EFCA3AD" w14:textId="77777777">
                        <w:trPr>
                          <w:trHeight w:val="2987"/>
                        </w:trPr>
                        <w:tc>
                          <w:tcPr>
                            <w:tcW w:w="478" w:type="dxa"/>
                            <w:tcBorders>
                              <w:right w:val="single" w:sz="18" w:space="0" w:color="1F77B4"/>
                            </w:tcBorders>
                          </w:tcPr>
                          <w:p w14:paraId="112BAB04" w14:textId="77777777" w:rsidR="006A3F04" w:rsidRDefault="006A3F04">
                            <w:pPr>
                              <w:pStyle w:val="TableParagraph"/>
                              <w:rPr>
                                <w:sz w:val="20"/>
                              </w:rPr>
                            </w:pPr>
                          </w:p>
                        </w:tc>
                        <w:tc>
                          <w:tcPr>
                            <w:tcW w:w="2007" w:type="dxa"/>
                            <w:tcBorders>
                              <w:left w:val="single" w:sz="18" w:space="0" w:color="1F77B4"/>
                              <w:right w:val="dashed" w:sz="18" w:space="0" w:color="B8860B"/>
                            </w:tcBorders>
                          </w:tcPr>
                          <w:p w14:paraId="534C8242" w14:textId="77777777" w:rsidR="006A3F04" w:rsidRDefault="006A3F04">
                            <w:pPr>
                              <w:pStyle w:val="TableParagraph"/>
                              <w:rPr>
                                <w:sz w:val="20"/>
                              </w:rPr>
                            </w:pPr>
                          </w:p>
                        </w:tc>
                        <w:tc>
                          <w:tcPr>
                            <w:tcW w:w="1483" w:type="dxa"/>
                            <w:tcBorders>
                              <w:left w:val="dashed" w:sz="18" w:space="0" w:color="B8860B"/>
                              <w:right w:val="dashed" w:sz="18" w:space="0" w:color="708090"/>
                            </w:tcBorders>
                          </w:tcPr>
                          <w:p w14:paraId="392DF498" w14:textId="77777777" w:rsidR="006A3F04" w:rsidRDefault="006A3F04">
                            <w:pPr>
                              <w:pStyle w:val="TableParagraph"/>
                              <w:rPr>
                                <w:sz w:val="20"/>
                              </w:rPr>
                            </w:pPr>
                          </w:p>
                        </w:tc>
                        <w:tc>
                          <w:tcPr>
                            <w:tcW w:w="262" w:type="dxa"/>
                            <w:tcBorders>
                              <w:left w:val="dashed" w:sz="18" w:space="0" w:color="708090"/>
                            </w:tcBorders>
                          </w:tcPr>
                          <w:p w14:paraId="330D4429" w14:textId="77777777" w:rsidR="006A3F04" w:rsidRDefault="006A3F04">
                            <w:pPr>
                              <w:pStyle w:val="TableParagraph"/>
                              <w:rPr>
                                <w:sz w:val="20"/>
                              </w:rPr>
                            </w:pPr>
                          </w:p>
                        </w:tc>
                      </w:tr>
                    </w:tbl>
                    <w:p w14:paraId="5D1FE1F6" w14:textId="77777777" w:rsidR="006A3F04" w:rsidRDefault="006A3F04">
                      <w:pPr>
                        <w:pStyle w:val="BodyText"/>
                        <w:jc w:val="left"/>
                      </w:pPr>
                    </w:p>
                  </w:txbxContent>
                </v:textbox>
                <w10:wrap type="topAndBottom" anchorx="page"/>
              </v:shape>
            </w:pict>
          </mc:Fallback>
        </mc:AlternateContent>
      </w:r>
      <w:r w:rsidR="006A3F04">
        <w:rPr>
          <w:noProof/>
          <w:lang w:val="en-GB" w:eastAsia="en-GB"/>
        </w:rPr>
        <w:drawing>
          <wp:anchor distT="0" distB="0" distL="0" distR="0" simplePos="0" relativeHeight="251634688" behindDoc="0" locked="0" layoutInCell="1" allowOverlap="1" wp14:anchorId="6C1E08A4" wp14:editId="54305BA8">
            <wp:simplePos x="0" y="0"/>
            <wp:positionH relativeFrom="page">
              <wp:posOffset>3913329</wp:posOffset>
            </wp:positionH>
            <wp:positionV relativeFrom="paragraph">
              <wp:posOffset>152405</wp:posOffset>
            </wp:positionV>
            <wp:extent cx="2899138" cy="2208276"/>
            <wp:effectExtent l="0" t="0" r="0" b="0"/>
            <wp:wrapTopAndBottom/>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20" cstate="print"/>
                    <a:stretch>
                      <a:fillRect/>
                    </a:stretch>
                  </pic:blipFill>
                  <pic:spPr>
                    <a:xfrm>
                      <a:off x="0" y="0"/>
                      <a:ext cx="2899138" cy="2208276"/>
                    </a:xfrm>
                    <a:prstGeom prst="rect">
                      <a:avLst/>
                    </a:prstGeom>
                  </pic:spPr>
                </pic:pic>
              </a:graphicData>
            </a:graphic>
          </wp:anchor>
        </w:drawing>
      </w:r>
    </w:p>
    <w:p w14:paraId="628A16D4" w14:textId="77777777" w:rsidR="006770BD" w:rsidRDefault="006A3F04">
      <w:pPr>
        <w:spacing w:before="31" w:line="249" w:lineRule="auto"/>
        <w:ind w:left="162" w:right="220"/>
        <w:jc w:val="both"/>
        <w:rPr>
          <w:sz w:val="18"/>
        </w:rPr>
      </w:pPr>
      <w:commentRangeStart w:id="79"/>
      <w:r>
        <w:t>Figure 1:</w:t>
      </w:r>
      <w:bookmarkStart w:id="80" w:name="_bookmark4"/>
      <w:bookmarkEnd w:id="80"/>
      <w:r>
        <w:t xml:space="preserve"> </w:t>
      </w:r>
      <w:r>
        <w:rPr>
          <w:i/>
          <w:sz w:val="18"/>
        </w:rPr>
        <w:t xml:space="preserve">(Left:) </w:t>
      </w:r>
      <w:r>
        <w:rPr>
          <w:sz w:val="18"/>
        </w:rPr>
        <w:t xml:space="preserve">The </w:t>
      </w:r>
      <w:commentRangeEnd w:id="79"/>
      <w:r w:rsidR="00280743">
        <w:rPr>
          <w:rStyle w:val="CommentReference"/>
        </w:rPr>
        <w:commentReference w:id="79"/>
      </w:r>
      <w:r>
        <w:rPr>
          <w:sz w:val="18"/>
        </w:rPr>
        <w:t xml:space="preserve">optical and infrared light-curve for J1100-0053; Note the fall in the infrared, whereas there is a decrease, but then recovery in the optical. </w:t>
      </w:r>
      <w:r>
        <w:rPr>
          <w:i/>
          <w:sz w:val="18"/>
        </w:rPr>
        <w:t xml:space="preserve">(Right:) </w:t>
      </w:r>
      <w:r>
        <w:rPr>
          <w:sz w:val="18"/>
        </w:rPr>
        <w:t>Three epochs of spectra for J1100-0053. The spectacular downturn in the blue for the 2010 spectrum indicates a dramatic change in the accretion disk.</w:t>
      </w:r>
    </w:p>
    <w:p w14:paraId="669ABF78" w14:textId="77777777" w:rsidR="006770BD" w:rsidRDefault="006770BD">
      <w:pPr>
        <w:pStyle w:val="BodyText"/>
        <w:jc w:val="left"/>
        <w:rPr>
          <w:sz w:val="24"/>
        </w:rPr>
      </w:pPr>
    </w:p>
    <w:p w14:paraId="59B0537B" w14:textId="3BDC8537" w:rsidR="006770BD" w:rsidRDefault="006A3F04">
      <w:pPr>
        <w:pStyle w:val="BodyText"/>
        <w:spacing w:line="270" w:lineRule="exact"/>
        <w:ind w:left="162" w:right="220" w:firstLine="5"/>
      </w:pPr>
      <w:r>
        <w:rPr>
          <w:noProof/>
          <w:lang w:val="en-GB" w:eastAsia="en-GB"/>
        </w:rPr>
        <w:drawing>
          <wp:anchor distT="0" distB="0" distL="0" distR="0" simplePos="0" relativeHeight="251635712" behindDoc="1" locked="0" layoutInCell="1" allowOverlap="1" wp14:anchorId="10F06299" wp14:editId="5E39108D">
            <wp:simplePos x="0" y="0"/>
            <wp:positionH relativeFrom="page">
              <wp:posOffset>1236279</wp:posOffset>
            </wp:positionH>
            <wp:positionV relativeFrom="paragraph">
              <wp:posOffset>-946102</wp:posOffset>
            </wp:positionV>
            <wp:extent cx="295814" cy="121443"/>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1" cstate="print"/>
                    <a:stretch>
                      <a:fillRect/>
                    </a:stretch>
                  </pic:blipFill>
                  <pic:spPr>
                    <a:xfrm>
                      <a:off x="0" y="0"/>
                      <a:ext cx="295814" cy="121443"/>
                    </a:xfrm>
                    <a:prstGeom prst="rect">
                      <a:avLst/>
                    </a:prstGeom>
                  </pic:spPr>
                </pic:pic>
              </a:graphicData>
            </a:graphic>
          </wp:anchor>
        </w:drawing>
      </w:r>
      <w:r>
        <w:rPr>
          <w:noProof/>
          <w:lang w:val="en-GB" w:eastAsia="en-GB"/>
        </w:rPr>
        <w:drawing>
          <wp:anchor distT="0" distB="0" distL="0" distR="0" simplePos="0" relativeHeight="251636736" behindDoc="1" locked="0" layoutInCell="1" allowOverlap="1" wp14:anchorId="24E095E8" wp14:editId="4E3CC6DD">
            <wp:simplePos x="0" y="0"/>
            <wp:positionH relativeFrom="page">
              <wp:posOffset>1611645</wp:posOffset>
            </wp:positionH>
            <wp:positionV relativeFrom="paragraph">
              <wp:posOffset>-946102</wp:posOffset>
            </wp:positionV>
            <wp:extent cx="295814" cy="121443"/>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2" cstate="print"/>
                    <a:stretch>
                      <a:fillRect/>
                    </a:stretch>
                  </pic:blipFill>
                  <pic:spPr>
                    <a:xfrm>
                      <a:off x="0" y="0"/>
                      <a:ext cx="295814" cy="121443"/>
                    </a:xfrm>
                    <a:prstGeom prst="rect">
                      <a:avLst/>
                    </a:prstGeom>
                  </pic:spPr>
                </pic:pic>
              </a:graphicData>
            </a:graphic>
          </wp:anchor>
        </w:drawing>
      </w:r>
      <w:r>
        <w:rPr>
          <w:noProof/>
          <w:lang w:val="en-GB" w:eastAsia="en-GB"/>
        </w:rPr>
        <w:drawing>
          <wp:anchor distT="0" distB="0" distL="0" distR="0" simplePos="0" relativeHeight="251637760" behindDoc="1" locked="0" layoutInCell="1" allowOverlap="1" wp14:anchorId="774DBAC7" wp14:editId="0CA5FDBB">
            <wp:simplePos x="0" y="0"/>
            <wp:positionH relativeFrom="page">
              <wp:posOffset>1987010</wp:posOffset>
            </wp:positionH>
            <wp:positionV relativeFrom="paragraph">
              <wp:posOffset>-946102</wp:posOffset>
            </wp:positionV>
            <wp:extent cx="667364" cy="257175"/>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3" cstate="print"/>
                    <a:stretch>
                      <a:fillRect/>
                    </a:stretch>
                  </pic:blipFill>
                  <pic:spPr>
                    <a:xfrm>
                      <a:off x="0" y="0"/>
                      <a:ext cx="667364" cy="257175"/>
                    </a:xfrm>
                    <a:prstGeom prst="rect">
                      <a:avLst/>
                    </a:prstGeom>
                  </pic:spPr>
                </pic:pic>
              </a:graphicData>
            </a:graphic>
          </wp:anchor>
        </w:drawing>
      </w:r>
      <w:r>
        <w:rPr>
          <w:noProof/>
          <w:lang w:val="en-GB" w:eastAsia="en-GB"/>
        </w:rPr>
        <w:drawing>
          <wp:anchor distT="0" distB="0" distL="0" distR="0" simplePos="0" relativeHeight="251638784" behindDoc="1" locked="0" layoutInCell="1" allowOverlap="1" wp14:anchorId="2AC59BC8" wp14:editId="5703A28F">
            <wp:simplePos x="0" y="0"/>
            <wp:positionH relativeFrom="page">
              <wp:posOffset>2737742</wp:posOffset>
            </wp:positionH>
            <wp:positionV relativeFrom="paragraph">
              <wp:posOffset>-946102</wp:posOffset>
            </wp:positionV>
            <wp:extent cx="295813" cy="121443"/>
            <wp:effectExtent l="0" t="0" r="0" b="0"/>
            <wp:wrapNone/>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4" cstate="print"/>
                    <a:stretch>
                      <a:fillRect/>
                    </a:stretch>
                  </pic:blipFill>
                  <pic:spPr>
                    <a:xfrm>
                      <a:off x="0" y="0"/>
                      <a:ext cx="295813" cy="121443"/>
                    </a:xfrm>
                    <a:prstGeom prst="rect">
                      <a:avLst/>
                    </a:prstGeom>
                  </pic:spPr>
                </pic:pic>
              </a:graphicData>
            </a:graphic>
          </wp:anchor>
        </w:drawing>
      </w:r>
      <w:r>
        <w:rPr>
          <w:noProof/>
          <w:lang w:val="en-GB" w:eastAsia="en-GB"/>
        </w:rPr>
        <w:drawing>
          <wp:anchor distT="0" distB="0" distL="0" distR="0" simplePos="0" relativeHeight="251639808" behindDoc="1" locked="0" layoutInCell="1" allowOverlap="1" wp14:anchorId="6D73903A" wp14:editId="4180278F">
            <wp:simplePos x="0" y="0"/>
            <wp:positionH relativeFrom="page">
              <wp:posOffset>3113107</wp:posOffset>
            </wp:positionH>
            <wp:positionV relativeFrom="paragraph">
              <wp:posOffset>-946102</wp:posOffset>
            </wp:positionV>
            <wp:extent cx="295813" cy="121443"/>
            <wp:effectExtent l="0" t="0" r="0" b="0"/>
            <wp:wrapNone/>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25" cstate="print"/>
                    <a:stretch>
                      <a:fillRect/>
                    </a:stretch>
                  </pic:blipFill>
                  <pic:spPr>
                    <a:xfrm>
                      <a:off x="0" y="0"/>
                      <a:ext cx="295813" cy="121443"/>
                    </a:xfrm>
                    <a:prstGeom prst="rect">
                      <a:avLst/>
                    </a:prstGeom>
                  </pic:spPr>
                </pic:pic>
              </a:graphicData>
            </a:graphic>
          </wp:anchor>
        </w:drawing>
      </w:r>
      <w:r>
        <w:rPr>
          <w:noProof/>
          <w:lang w:val="en-GB" w:eastAsia="en-GB"/>
        </w:rPr>
        <w:drawing>
          <wp:anchor distT="0" distB="0" distL="0" distR="0" simplePos="0" relativeHeight="251640832" behindDoc="1" locked="0" layoutInCell="1" allowOverlap="1" wp14:anchorId="597EC0DE" wp14:editId="6C7A6A18">
            <wp:simplePos x="0" y="0"/>
            <wp:positionH relativeFrom="page">
              <wp:posOffset>3488473</wp:posOffset>
            </wp:positionH>
            <wp:positionV relativeFrom="paragraph">
              <wp:posOffset>-946102</wp:posOffset>
            </wp:positionV>
            <wp:extent cx="295813" cy="121443"/>
            <wp:effectExtent l="0" t="0" r="0" b="0"/>
            <wp:wrapNone/>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6" cstate="print"/>
                    <a:stretch>
                      <a:fillRect/>
                    </a:stretch>
                  </pic:blipFill>
                  <pic:spPr>
                    <a:xfrm>
                      <a:off x="0" y="0"/>
                      <a:ext cx="295813" cy="121443"/>
                    </a:xfrm>
                    <a:prstGeom prst="rect">
                      <a:avLst/>
                    </a:prstGeom>
                  </pic:spPr>
                </pic:pic>
              </a:graphicData>
            </a:graphic>
          </wp:anchor>
        </w:drawing>
      </w:r>
      <w:r w:rsidR="00200F4C">
        <w:rPr>
          <w:noProof/>
          <w:lang w:val="en-GB" w:eastAsia="en-GB"/>
        </w:rPr>
        <mc:AlternateContent>
          <mc:Choice Requires="wpg">
            <w:drawing>
              <wp:anchor distT="0" distB="0" distL="114300" distR="114300" simplePos="0" relativeHeight="251653120" behindDoc="1" locked="0" layoutInCell="1" allowOverlap="1" wp14:anchorId="6DA73B6A" wp14:editId="7DE1007C">
                <wp:simplePos x="0" y="0"/>
                <wp:positionH relativeFrom="page">
                  <wp:posOffset>821055</wp:posOffset>
                </wp:positionH>
                <wp:positionV relativeFrom="paragraph">
                  <wp:posOffset>-1268095</wp:posOffset>
                </wp:positionV>
                <wp:extent cx="248285" cy="78740"/>
                <wp:effectExtent l="1905" t="0" r="6985" b="0"/>
                <wp:wrapNone/>
                <wp:docPr id="147"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285" cy="78740"/>
                          <a:chOff x="1293" y="-1997"/>
                          <a:chExt cx="391" cy="124"/>
                        </a:xfrm>
                      </wpg:grpSpPr>
                      <wps:wsp>
                        <wps:cNvPr id="148" name="Freeform 133"/>
                        <wps:cNvSpPr>
                          <a:spLocks/>
                        </wps:cNvSpPr>
                        <wps:spPr bwMode="auto">
                          <a:xfrm>
                            <a:off x="1645" y="-1938"/>
                            <a:ext cx="38" cy="2"/>
                          </a:xfrm>
                          <a:custGeom>
                            <a:avLst/>
                            <a:gdLst>
                              <a:gd name="T0" fmla="+- 0 1645 1645"/>
                              <a:gd name="T1" fmla="*/ T0 w 38"/>
                              <a:gd name="T2" fmla="+- 0 1683 1645"/>
                              <a:gd name="T3" fmla="*/ T2 w 38"/>
                            </a:gdLst>
                            <a:ahLst/>
                            <a:cxnLst>
                              <a:cxn ang="0">
                                <a:pos x="T1" y="0"/>
                              </a:cxn>
                              <a:cxn ang="0">
                                <a:pos x="T3" y="0"/>
                              </a:cxn>
                            </a:cxnLst>
                            <a:rect l="0" t="0" r="r" b="b"/>
                            <a:pathLst>
                              <a:path w="38">
                                <a:moveTo>
                                  <a:pt x="0" y="0"/>
                                </a:move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Line 132"/>
                        <wps:cNvCnPr>
                          <a:cxnSpLocks noChangeShapeType="1"/>
                        </wps:cNvCnPr>
                        <wps:spPr bwMode="auto">
                          <a:xfrm>
                            <a:off x="1645" y="-1937"/>
                            <a:ext cx="38" cy="0"/>
                          </a:xfrm>
                          <a:prstGeom prst="line">
                            <a:avLst/>
                          </a:prstGeom>
                          <a:noFill/>
                          <a:ln w="859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0" name="Picture 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292" y="-1998"/>
                            <a:ext cx="320"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7B0D13D" id="Group 130" o:spid="_x0000_s1026" style="position:absolute;margin-left:64.65pt;margin-top:-99.85pt;width:19.55pt;height:6.2pt;z-index:-251663360;mso-position-horizontal-relative:page" coordorigin="1293,-1997" coordsize="391,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">
                <v:shape id="Freeform 133" o:spid="_x0000_s1027" style="position:absolute;left:1645;top:-1938;width:38;height:2;visibility:visible;mso-wrap-style:square;v-text-anchor:top" coordsize="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WYcQA&#10;AADcAAAADwAAAGRycy9kb3ducmV2LnhtbESPQWsCMRCF7wX/Qxiht5pYSlm2RhFRKGgPVUGPw2a6&#10;2XYzWTZR13/fORR6m+G9ee+b2WIIrbpSn5rIFqYTA4q4iq7h2sLxsHkqQKWM7LCNTBbulGAxHz3M&#10;sHTxxp903edaSQinEi34nLtS61R5CpgmsSMW7Sv2AbOsfa1djzcJD61+NuZVB2xYGjx2tPJU/ewv&#10;wcIphNX6nD8MkvHblk6776IorH0cD8s3UJmG/G/+u353gv8itPKMTK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1mHEAAAA3AAAAA8AAAAAAAAAAAAAAAAAmAIAAGRycy9k&#10;b3ducmV2LnhtbFBLBQYAAAAABAAEAPUAAACJAwAAAAA=&#10;" path="m,l38,e" fillcolor="black" stroked="f">
                  <v:path arrowok="t" o:connecttype="custom" o:connectlocs="0,0;38,0" o:connectangles="0,0"/>
                </v:shape>
                <v:line id="Line 132" o:spid="_x0000_s1028" style="position:absolute;visibility:visible;mso-wrap-style:square" from="1645,-1937" to="1683,-1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LxyL8AAADcAAAADwAAAGRycy9kb3ducmV2LnhtbERPTWsCMRC9C/0PYQRvmlVE6tYoUrD2&#10;JFSl52EzJoubyZKku+u/b4RCb/N4n7PZDa4RHYVYe1YwnxUgiCuvazYKrpfD9BVETMgaG8+k4EER&#10;dtuX0QZL7Xv+ou6cjMghHEtUYFNqSyljZclhnPmWOHM3HxymDIOROmCfw10jF0Wxkg5rzg0WW3q3&#10;VN3PP07Bd2vN8hSvFPB4NF73svtY3ZSajIf9G4hEQ/oX/7k/dZ6/XMPzmXyB3P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PLxyL8AAADcAAAADwAAAAAAAAAAAAAAAACh&#10;AgAAZHJzL2Rvd25yZXYueG1sUEsFBgAAAAAEAAQA+QAAAI0DAAAAAA==&#10;" strokeweight=".23883mm"/>
                <v:shape id="Picture 131" o:spid="_x0000_s1029" type="#_x0000_t75" style="position:absolute;left:1292;top:-1998;width:320;height: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kQvrDAAAA3AAAAA8AAABkcnMvZG93bnJldi54bWxEj0FrwkAQhe8F/8Mygre6UaiU1FVEqO1N&#10;tEKuQ3bMpmZn0+xWo7/eOQjeZnhv3vtmvux9o87UxTqwgck4A0VcBltzZeDw8/n6DiomZItNYDJw&#10;pQjLxeBljrkNF97ReZ8qJSEcczTgUmpzrWPpyGMch5ZYtGPoPCZZu0rbDi8S7hs9zbKZ9lizNDhs&#10;ae2oPO3/vQH7++UwrbabQoewLeqbm/wdnTGjYb/6AJWoT0/z4/rbCv6b4MszMoFe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RC+sMAAADcAAAADwAAAAAAAAAAAAAAAACf&#10;AgAAZHJzL2Rvd25yZXYueG1sUEsFBgAAAAAEAAQA9wAAAI8DAAAAAA==&#10;">
                  <v:imagedata r:id="rId28" o:title=""/>
                </v:shape>
                <w10:wrap anchorx="page"/>
              </v:group>
            </w:pict>
          </mc:Fallback>
        </mc:AlternateContent>
      </w:r>
      <w:r w:rsidR="00200F4C">
        <w:rPr>
          <w:noProof/>
          <w:lang w:val="en-GB" w:eastAsia="en-GB"/>
        </w:rPr>
        <mc:AlternateContent>
          <mc:Choice Requires="wpg">
            <w:drawing>
              <wp:anchor distT="0" distB="0" distL="114300" distR="114300" simplePos="0" relativeHeight="251654144" behindDoc="1" locked="0" layoutInCell="1" allowOverlap="1" wp14:anchorId="439F3816" wp14:editId="019855F4">
                <wp:simplePos x="0" y="0"/>
                <wp:positionH relativeFrom="page">
                  <wp:posOffset>821055</wp:posOffset>
                </wp:positionH>
                <wp:positionV relativeFrom="paragraph">
                  <wp:posOffset>-1029970</wp:posOffset>
                </wp:positionV>
                <wp:extent cx="248285" cy="78740"/>
                <wp:effectExtent l="1905" t="0" r="6985" b="0"/>
                <wp:wrapNone/>
                <wp:docPr id="143"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285" cy="78740"/>
                          <a:chOff x="1293" y="-1622"/>
                          <a:chExt cx="391" cy="124"/>
                        </a:xfrm>
                      </wpg:grpSpPr>
                      <wps:wsp>
                        <wps:cNvPr id="144" name="Freeform 129"/>
                        <wps:cNvSpPr>
                          <a:spLocks/>
                        </wps:cNvSpPr>
                        <wps:spPr bwMode="auto">
                          <a:xfrm>
                            <a:off x="1645" y="-1562"/>
                            <a:ext cx="38" cy="2"/>
                          </a:xfrm>
                          <a:custGeom>
                            <a:avLst/>
                            <a:gdLst>
                              <a:gd name="T0" fmla="+- 0 1645 1645"/>
                              <a:gd name="T1" fmla="*/ T0 w 38"/>
                              <a:gd name="T2" fmla="+- 0 1683 1645"/>
                              <a:gd name="T3" fmla="*/ T2 w 38"/>
                            </a:gdLst>
                            <a:ahLst/>
                            <a:cxnLst>
                              <a:cxn ang="0">
                                <a:pos x="T1" y="0"/>
                              </a:cxn>
                              <a:cxn ang="0">
                                <a:pos x="T3" y="0"/>
                              </a:cxn>
                            </a:cxnLst>
                            <a:rect l="0" t="0" r="r" b="b"/>
                            <a:pathLst>
                              <a:path w="38">
                                <a:moveTo>
                                  <a:pt x="0" y="0"/>
                                </a:move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Line 128"/>
                        <wps:cNvCnPr>
                          <a:cxnSpLocks noChangeShapeType="1"/>
                        </wps:cNvCnPr>
                        <wps:spPr bwMode="auto">
                          <a:xfrm>
                            <a:off x="1645" y="-1562"/>
                            <a:ext cx="38" cy="0"/>
                          </a:xfrm>
                          <a:prstGeom prst="line">
                            <a:avLst/>
                          </a:prstGeom>
                          <a:noFill/>
                          <a:ln w="859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6"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92" y="-1622"/>
                            <a:ext cx="318"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95D842" id="Group 126" o:spid="_x0000_s1026" style="position:absolute;margin-left:64.65pt;margin-top:-81.1pt;width:19.55pt;height:6.2pt;z-index:-251662336;mso-position-horizontal-relative:page" coordorigin="1293,-1622" coordsize="391,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">
                <v:shape id="Freeform 129" o:spid="_x0000_s1027" style="position:absolute;left:1645;top:-1562;width:38;height:2;visibility:visible;mso-wrap-style:square;v-text-anchor:top" coordsize="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ZMEA&#10;AADcAAAADwAAAGRycy9kb3ducmV2LnhtbERPTWsCMRC9F/wPYQRvNbGILFujiCgUqge1sD0Om+lm&#10;dTNZNqlu/30jCN7m8T5nvuxdI67UhdqzhslYgSAuvam50vB12r5mIEJENth4Jg1/FGC5GLzMMTf+&#10;xge6HmMlUgiHHDXYGNtcylBachjGviVO3I/vHMYEu0qaDm8p3DXyTamZdFhzarDY0tpSeTn+Og2F&#10;c+vNd9wrJGU/Gyp25yzLtB4N+9U7iEh9fIof7g+T5k+ncH8mXS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73GTBAAAA3AAAAA8AAAAAAAAAAAAAAAAAmAIAAGRycy9kb3du&#10;cmV2LnhtbFBLBQYAAAAABAAEAPUAAACGAwAAAAA=&#10;" path="m,l38,e" fillcolor="black" stroked="f">
                  <v:path arrowok="t" o:connecttype="custom" o:connectlocs="0,0;38,0" o:connectangles="0,0"/>
                </v:shape>
                <v:line id="Line 128" o:spid="_x0000_s1028" style="position:absolute;visibility:visible;mso-wrap-style:square" from="1645,-1562" to="1683,-1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7zb8AAADcAAAADwAAAGRycy9kb3ducmV2LnhtbERPTWsCMRC9C/0PYQRvmlWsyNYoUrD2&#10;JFSl52EzJoubyZKku+u/b4RCb/N4n7PZDa4RHYVYe1YwnxUgiCuvazYKrpfDdA0iJmSNjWdS8KAI&#10;u+3LaIOl9j1/UXdORuQQjiUqsCm1pZSxsuQwznxLnLmbDw5ThsFIHbDP4a6Ri6JYSYc15waLLb1b&#10;qu7nH6fgu7VmeYpXCng8Gq972X2sbkpNxsP+DUSiIf2L/9yfOs9fvsLzmXyB3P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b/7zb8AAADcAAAADwAAAAAAAAAAAAAAAACh&#10;AgAAZHJzL2Rvd25yZXYueG1sUEsFBgAAAAAEAAQA+QAAAI0DAAAAAA==&#10;" strokeweight=".23883mm"/>
                <v:shape id="Picture 127" o:spid="_x0000_s1029" type="#_x0000_t75" style="position:absolute;left:1292;top:-1622;width:318;height: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RtI3AAAAA3AAAAA8AAABkcnMvZG93bnJldi54bWxET0uLwjAQvgv7H8IIe7OpyypL1yjiA/Zq&#10;fZyHZmyrzaQkqdZ/vxEEb/PxPWe26E0jbuR8bVnBOElBEBdW11wqOOy3ox8QPiBrbCyTggd5WMw/&#10;BjPMtL3zjm55KEUMYZ+hgiqENpPSFxUZ9IltiSN3ts5giNCVUju8x3DTyK80nUqDNceGCltaVVRc&#10;884o8OvT1Wz2+cVpfZxMHpfutFp3Sn0O++UviEB9eItf7j8d539P4flMvEDO/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dG0jcAAAADcAAAADwAAAAAAAAAAAAAAAACfAgAA&#10;ZHJzL2Rvd25yZXYueG1sUEsFBgAAAAAEAAQA9wAAAIwDAAAAAA==&#10;">
                  <v:imagedata r:id="rId30" o:title=""/>
                </v:shape>
                <w10:wrap anchorx="page"/>
              </v:group>
            </w:pict>
          </mc:Fallback>
        </mc:AlternateContent>
      </w:r>
      <w:r>
        <w:rPr>
          <w:noProof/>
          <w:lang w:val="en-GB" w:eastAsia="en-GB"/>
        </w:rPr>
        <w:drawing>
          <wp:anchor distT="0" distB="0" distL="0" distR="0" simplePos="0" relativeHeight="251642880" behindDoc="1" locked="0" layoutInCell="1" allowOverlap="1" wp14:anchorId="4E377118" wp14:editId="2F45100F">
            <wp:simplePos x="0" y="0"/>
            <wp:positionH relativeFrom="page">
              <wp:posOffset>1064651</wp:posOffset>
            </wp:positionH>
            <wp:positionV relativeFrom="paragraph">
              <wp:posOffset>-1447328</wp:posOffset>
            </wp:positionV>
            <wp:extent cx="1480142" cy="514350"/>
            <wp:effectExtent l="0" t="0" r="0" b="0"/>
            <wp:wrapNone/>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31" cstate="print"/>
                    <a:stretch>
                      <a:fillRect/>
                    </a:stretch>
                  </pic:blipFill>
                  <pic:spPr>
                    <a:xfrm>
                      <a:off x="0" y="0"/>
                      <a:ext cx="1480142" cy="514350"/>
                    </a:xfrm>
                    <a:prstGeom prst="rect">
                      <a:avLst/>
                    </a:prstGeom>
                  </pic:spPr>
                </pic:pic>
              </a:graphicData>
            </a:graphic>
          </wp:anchor>
        </w:drawing>
      </w:r>
      <w:r>
        <w:rPr>
          <w:b/>
          <w:spacing w:val="5"/>
        </w:rPr>
        <w:t>N</w:t>
      </w:r>
      <w:r>
        <w:rPr>
          <w:b/>
          <w:spacing w:val="5"/>
          <w:sz w:val="17"/>
        </w:rPr>
        <w:t xml:space="preserve">EW </w:t>
      </w:r>
      <w:r>
        <w:rPr>
          <w:b/>
          <w:spacing w:val="5"/>
        </w:rPr>
        <w:t xml:space="preserve">IR </w:t>
      </w:r>
      <w:r>
        <w:rPr>
          <w:b/>
          <w:spacing w:val="7"/>
          <w:sz w:val="17"/>
        </w:rPr>
        <w:t xml:space="preserve">INVESTIGATIONS </w:t>
      </w:r>
      <w:r>
        <w:rPr>
          <w:b/>
          <w:spacing w:val="5"/>
          <w:sz w:val="17"/>
        </w:rPr>
        <w:t xml:space="preserve">INTO THE </w:t>
      </w:r>
      <w:r>
        <w:rPr>
          <w:b/>
          <w:spacing w:val="5"/>
        </w:rPr>
        <w:t xml:space="preserve">CLQ </w:t>
      </w:r>
      <w:r>
        <w:rPr>
          <w:b/>
          <w:spacing w:val="6"/>
        </w:rPr>
        <w:t>P</w:t>
      </w:r>
      <w:r>
        <w:rPr>
          <w:b/>
          <w:spacing w:val="6"/>
          <w:sz w:val="17"/>
        </w:rPr>
        <w:t>OPULATION</w:t>
      </w:r>
      <w:r>
        <w:rPr>
          <w:b/>
          <w:spacing w:val="6"/>
        </w:rPr>
        <w:t xml:space="preserve">: </w:t>
      </w:r>
      <w:r>
        <w:rPr>
          <w:spacing w:val="-3"/>
        </w:rPr>
        <w:t xml:space="preserve">Taking </w:t>
      </w:r>
      <w:r>
        <w:t xml:space="preserve">advantage of new optical imaging data from the Dark Energy Camera Legacy Survey </w:t>
      </w:r>
      <w:hyperlink r:id="rId32">
        <w:r>
          <w:t xml:space="preserve">(DECaLS) </w:t>
        </w:r>
      </w:hyperlink>
      <w:r>
        <w:t>and new IR light-curves from NEOWISE</w:t>
      </w:r>
      <w:r>
        <w:rPr>
          <w:spacing w:val="-31"/>
        </w:rPr>
        <w:t xml:space="preserve"> </w:t>
      </w:r>
      <w:hyperlink w:anchor="_bookmark67" w:history="1">
        <w:r>
          <w:t>(Meisner</w:t>
        </w:r>
      </w:hyperlink>
      <w:r>
        <w:t xml:space="preserve"> </w:t>
      </w:r>
      <w:hyperlink w:anchor="_bookmark67" w:history="1">
        <w:r>
          <w:t>et</w:t>
        </w:r>
        <w:r>
          <w:rPr>
            <w:spacing w:val="-13"/>
          </w:rPr>
          <w:t xml:space="preserve"> </w:t>
        </w:r>
        <w:r>
          <w:t>al.,</w:t>
        </w:r>
        <w:r>
          <w:rPr>
            <w:spacing w:val="-13"/>
          </w:rPr>
          <w:t xml:space="preserve"> </w:t>
        </w:r>
      </w:hyperlink>
      <w:hyperlink w:anchor="_bookmark66" w:history="1">
        <w:r>
          <w:t>2017b,a),</w:t>
        </w:r>
        <w:r>
          <w:rPr>
            <w:spacing w:val="-11"/>
          </w:rPr>
          <w:t xml:space="preserve"> </w:t>
        </w:r>
      </w:hyperlink>
      <w:r>
        <w:t>I</w:t>
      </w:r>
      <w:r>
        <w:rPr>
          <w:spacing w:val="-13"/>
        </w:rPr>
        <w:t xml:space="preserve"> </w:t>
      </w:r>
      <w:r>
        <w:rPr>
          <w:spacing w:val="-3"/>
        </w:rPr>
        <w:t>have</w:t>
      </w:r>
      <w:r>
        <w:rPr>
          <w:spacing w:val="-13"/>
        </w:rPr>
        <w:t xml:space="preserve"> </w:t>
      </w:r>
      <w:r>
        <w:t>made</w:t>
      </w:r>
      <w:r>
        <w:rPr>
          <w:spacing w:val="-13"/>
        </w:rPr>
        <w:t xml:space="preserve"> </w:t>
      </w:r>
      <w:r>
        <w:t>further</w:t>
      </w:r>
      <w:r>
        <w:rPr>
          <w:spacing w:val="-13"/>
        </w:rPr>
        <w:t xml:space="preserve"> </w:t>
      </w:r>
      <w:r>
        <w:t>in-roads</w:t>
      </w:r>
      <w:r>
        <w:rPr>
          <w:spacing w:val="-13"/>
        </w:rPr>
        <w:t xml:space="preserve"> </w:t>
      </w:r>
      <w:r>
        <w:t>into</w:t>
      </w:r>
      <w:r>
        <w:rPr>
          <w:spacing w:val="-13"/>
        </w:rPr>
        <w:t xml:space="preserve"> </w:t>
      </w:r>
      <w:r>
        <w:t>understanding</w:t>
      </w:r>
      <w:r>
        <w:rPr>
          <w:spacing w:val="-13"/>
        </w:rPr>
        <w:t xml:space="preserve"> </w:t>
      </w:r>
      <w:r>
        <w:t>the</w:t>
      </w:r>
      <w:r>
        <w:rPr>
          <w:spacing w:val="-13"/>
        </w:rPr>
        <w:t xml:space="preserve"> </w:t>
      </w:r>
      <w:r>
        <w:t>CLQ</w:t>
      </w:r>
      <w:r>
        <w:rPr>
          <w:spacing w:val="-13"/>
        </w:rPr>
        <w:t xml:space="preserve"> </w:t>
      </w:r>
      <w:r>
        <w:t>population.</w:t>
      </w:r>
      <w:r>
        <w:rPr>
          <w:spacing w:val="2"/>
        </w:rPr>
        <w:t xml:space="preserve"> </w:t>
      </w:r>
      <w:r>
        <w:t>This</w:t>
      </w:r>
      <w:r>
        <w:rPr>
          <w:spacing w:val="-13"/>
        </w:rPr>
        <w:t xml:space="preserve"> </w:t>
      </w:r>
      <w:r>
        <w:t>includes</w:t>
      </w:r>
      <w:r>
        <w:rPr>
          <w:spacing w:val="-13"/>
        </w:rPr>
        <w:t xml:space="preserve"> </w:t>
      </w:r>
      <w:r>
        <w:t>identifying objects</w:t>
      </w:r>
      <w:r>
        <w:rPr>
          <w:spacing w:val="-9"/>
        </w:rPr>
        <w:t xml:space="preserve"> </w:t>
      </w:r>
      <w:r>
        <w:t>with</w:t>
      </w:r>
      <w:r>
        <w:rPr>
          <w:spacing w:val="-10"/>
        </w:rPr>
        <w:t xml:space="preserve"> </w:t>
      </w:r>
      <w:r>
        <w:t>rapidly</w:t>
      </w:r>
      <w:r>
        <w:rPr>
          <w:spacing w:val="-9"/>
        </w:rPr>
        <w:t xml:space="preserve"> </w:t>
      </w:r>
      <w:r>
        <w:t>changing</w:t>
      </w:r>
      <w:r>
        <w:rPr>
          <w:spacing w:val="-9"/>
        </w:rPr>
        <w:t xml:space="preserve"> </w:t>
      </w:r>
      <w:r>
        <w:t>IR</w:t>
      </w:r>
      <w:r>
        <w:rPr>
          <w:spacing w:val="-9"/>
        </w:rPr>
        <w:t xml:space="preserve"> </w:t>
      </w:r>
      <w:r>
        <w:t>light-curves</w:t>
      </w:r>
      <w:r>
        <w:rPr>
          <w:spacing w:val="-10"/>
        </w:rPr>
        <w:t xml:space="preserve"> </w:t>
      </w:r>
      <w:r>
        <w:t>and</w:t>
      </w:r>
      <w:r>
        <w:rPr>
          <w:spacing w:val="-9"/>
        </w:rPr>
        <w:t xml:space="preserve"> </w:t>
      </w:r>
      <w:r>
        <w:t>also</w:t>
      </w:r>
      <w:r>
        <w:rPr>
          <w:spacing w:val="-9"/>
        </w:rPr>
        <w:t xml:space="preserve"> </w:t>
      </w:r>
      <w:r>
        <w:t>accretion</w:t>
      </w:r>
      <w:r>
        <w:rPr>
          <w:spacing w:val="-9"/>
        </w:rPr>
        <w:t xml:space="preserve"> </w:t>
      </w:r>
      <w:r>
        <w:t>disk</w:t>
      </w:r>
      <w:r>
        <w:rPr>
          <w:spacing w:val="-10"/>
        </w:rPr>
        <w:t xml:space="preserve"> </w:t>
      </w:r>
      <w:r>
        <w:t>changes,</w:t>
      </w:r>
      <w:r>
        <w:rPr>
          <w:spacing w:val="-9"/>
        </w:rPr>
        <w:t xml:space="preserve"> </w:t>
      </w:r>
      <w:r>
        <w:t>e.g.</w:t>
      </w:r>
      <w:r>
        <w:rPr>
          <w:spacing w:val="2"/>
        </w:rPr>
        <w:t xml:space="preserve"> </w:t>
      </w:r>
      <w:r>
        <w:t>the</w:t>
      </w:r>
      <w:r>
        <w:rPr>
          <w:spacing w:val="-10"/>
        </w:rPr>
        <w:t xml:space="preserve"> </w:t>
      </w:r>
      <w:r>
        <w:rPr>
          <w:i/>
        </w:rPr>
        <w:t>z</w:t>
      </w:r>
      <w:r>
        <w:rPr>
          <w:i/>
          <w:spacing w:val="-15"/>
        </w:rPr>
        <w:t xml:space="preserve"> </w:t>
      </w:r>
      <w:r>
        <w:rPr>
          <w:rFonts w:ascii="Lucida Sans Unicode"/>
        </w:rPr>
        <w:t>=</w:t>
      </w:r>
      <w:r>
        <w:rPr>
          <w:rFonts w:ascii="Lucida Sans Unicode"/>
          <w:spacing w:val="-30"/>
        </w:rPr>
        <w:t xml:space="preserve"> </w:t>
      </w:r>
      <w:r>
        <w:t>0</w:t>
      </w:r>
      <w:r>
        <w:rPr>
          <w:rFonts w:ascii="Verdana"/>
          <w:i/>
        </w:rPr>
        <w:t>.</w:t>
      </w:r>
      <w:r>
        <w:t>378</w:t>
      </w:r>
      <w:r>
        <w:rPr>
          <w:spacing w:val="-9"/>
        </w:rPr>
        <w:t xml:space="preserve"> </w:t>
      </w:r>
      <w:r>
        <w:t>quasar</w:t>
      </w:r>
      <w:r>
        <w:rPr>
          <w:spacing w:val="-9"/>
        </w:rPr>
        <w:t xml:space="preserve"> </w:t>
      </w:r>
      <w:r>
        <w:t xml:space="preserve">SDSS J110057-005304.4, see Figure </w:t>
      </w:r>
      <w:hyperlink w:anchor="_bookmark4" w:history="1">
        <w:r>
          <w:t>1.</w:t>
        </w:r>
      </w:hyperlink>
      <w:r>
        <w:t xml:space="preserve"> From J1100-0053, my new model </w:t>
      </w:r>
      <w:hyperlink w:anchor="_bookmark84" w:history="1">
        <w:r>
          <w:t xml:space="preserve">(Ross et al., </w:t>
        </w:r>
      </w:hyperlink>
      <w:hyperlink w:anchor="_bookmark84" w:history="1">
        <w:r>
          <w:t xml:space="preserve">2018) </w:t>
        </w:r>
      </w:hyperlink>
      <w:r>
        <w:t>suggests a dramatic new picture of the physics of the CLQs governed by processes at the innermost stable circular orbit (ISCO) and the structure of the innermost disk. Expanding these new observations in sample and temporal size, in order to properly inform our theoretical models is the next big</w:t>
      </w:r>
      <w:r>
        <w:rPr>
          <w:spacing w:val="-19"/>
        </w:rPr>
        <w:t xml:space="preserve"> </w:t>
      </w:r>
      <w:r>
        <w:t>challenge.</w:t>
      </w:r>
    </w:p>
    <w:p w14:paraId="5C7F7D4F" w14:textId="77777777" w:rsidR="006770BD" w:rsidDel="00200F4C" w:rsidRDefault="006A3F04">
      <w:pPr>
        <w:spacing w:before="138" w:line="256" w:lineRule="auto"/>
        <w:ind w:left="162" w:right="220"/>
        <w:jc w:val="both"/>
        <w:rPr>
          <w:del w:id="81" w:author="Eirini" w:date="2018-02-13T12:08:00Z"/>
          <w:b/>
        </w:rPr>
      </w:pPr>
      <w:r>
        <w:rPr>
          <w:b/>
        </w:rPr>
        <w:t>In</w:t>
      </w:r>
      <w:r>
        <w:rPr>
          <w:b/>
          <w:spacing w:val="-6"/>
        </w:rPr>
        <w:t xml:space="preserve"> </w:t>
      </w:r>
      <w:r>
        <w:rPr>
          <w:b/>
        </w:rPr>
        <w:t>summary,</w:t>
      </w:r>
      <w:r>
        <w:rPr>
          <w:b/>
          <w:spacing w:val="-6"/>
        </w:rPr>
        <w:t xml:space="preserve"> </w:t>
      </w:r>
      <w:r>
        <w:rPr>
          <w:b/>
        </w:rPr>
        <w:t>as</w:t>
      </w:r>
      <w:r>
        <w:rPr>
          <w:b/>
          <w:spacing w:val="-6"/>
        </w:rPr>
        <w:t xml:space="preserve"> </w:t>
      </w:r>
      <w:r>
        <w:rPr>
          <w:b/>
        </w:rPr>
        <w:t>of</w:t>
      </w:r>
      <w:r>
        <w:rPr>
          <w:b/>
          <w:spacing w:val="-6"/>
        </w:rPr>
        <w:t xml:space="preserve"> </w:t>
      </w:r>
      <w:r>
        <w:rPr>
          <w:b/>
        </w:rPr>
        <w:t>the</w:t>
      </w:r>
      <w:r>
        <w:rPr>
          <w:b/>
          <w:spacing w:val="-6"/>
        </w:rPr>
        <w:t xml:space="preserve"> </w:t>
      </w:r>
      <w:r>
        <w:rPr>
          <w:b/>
        </w:rPr>
        <w:t>time</w:t>
      </w:r>
      <w:r>
        <w:rPr>
          <w:b/>
          <w:spacing w:val="-6"/>
        </w:rPr>
        <w:t xml:space="preserve"> </w:t>
      </w:r>
      <w:r>
        <w:rPr>
          <w:b/>
        </w:rPr>
        <w:t>of</w:t>
      </w:r>
      <w:r>
        <w:rPr>
          <w:b/>
          <w:spacing w:val="-6"/>
        </w:rPr>
        <w:t xml:space="preserve"> </w:t>
      </w:r>
      <w:r>
        <w:rPr>
          <w:b/>
        </w:rPr>
        <w:t>writing,</w:t>
      </w:r>
      <w:r>
        <w:rPr>
          <w:b/>
          <w:spacing w:val="-6"/>
        </w:rPr>
        <w:t xml:space="preserve"> </w:t>
      </w:r>
      <w:r>
        <w:rPr>
          <w:b/>
        </w:rPr>
        <w:t>the</w:t>
      </w:r>
      <w:r>
        <w:rPr>
          <w:b/>
          <w:spacing w:val="-6"/>
        </w:rPr>
        <w:t xml:space="preserve"> </w:t>
      </w:r>
      <w:r>
        <w:rPr>
          <w:b/>
        </w:rPr>
        <w:t>observational</w:t>
      </w:r>
      <w:r>
        <w:rPr>
          <w:b/>
          <w:spacing w:val="-6"/>
        </w:rPr>
        <w:t xml:space="preserve"> </w:t>
      </w:r>
      <w:r>
        <w:rPr>
          <w:b/>
        </w:rPr>
        <w:t>state-of-the-art</w:t>
      </w:r>
      <w:r>
        <w:rPr>
          <w:b/>
          <w:spacing w:val="-6"/>
        </w:rPr>
        <w:t xml:space="preserve"> </w:t>
      </w:r>
      <w:r>
        <w:rPr>
          <w:b/>
        </w:rPr>
        <w:t>for</w:t>
      </w:r>
      <w:r>
        <w:rPr>
          <w:b/>
          <w:spacing w:val="-6"/>
        </w:rPr>
        <w:t xml:space="preserve"> </w:t>
      </w:r>
      <w:r>
        <w:rPr>
          <w:b/>
        </w:rPr>
        <w:t>extreme</w:t>
      </w:r>
      <w:r>
        <w:rPr>
          <w:b/>
          <w:spacing w:val="-6"/>
        </w:rPr>
        <w:t xml:space="preserve"> </w:t>
      </w:r>
      <w:r>
        <w:rPr>
          <w:b/>
        </w:rPr>
        <w:t>variable</w:t>
      </w:r>
      <w:r>
        <w:rPr>
          <w:b/>
          <w:spacing w:val="-6"/>
        </w:rPr>
        <w:t xml:space="preserve"> </w:t>
      </w:r>
      <w:r>
        <w:rPr>
          <w:b/>
        </w:rPr>
        <w:t>quasars</w:t>
      </w:r>
      <w:r>
        <w:rPr>
          <w:b/>
          <w:spacing w:val="-6"/>
        </w:rPr>
        <w:t xml:space="preserve"> </w:t>
      </w:r>
      <w:r>
        <w:rPr>
          <w:b/>
        </w:rPr>
        <w:t xml:space="preserve">is 44 objects, 11 of which I </w:t>
      </w:r>
      <w:r>
        <w:rPr>
          <w:b/>
          <w:spacing w:val="-3"/>
        </w:rPr>
        <w:t xml:space="preserve">have </w:t>
      </w:r>
      <w:r>
        <w:rPr>
          <w:b/>
        </w:rPr>
        <w:t>either discovered or co-led the</w:t>
      </w:r>
      <w:r>
        <w:rPr>
          <w:b/>
          <w:spacing w:val="-18"/>
        </w:rPr>
        <w:t xml:space="preserve"> </w:t>
      </w:r>
      <w:r>
        <w:rPr>
          <w:b/>
          <w:spacing w:val="-3"/>
        </w:rPr>
        <w:t>discovery.</w:t>
      </w:r>
    </w:p>
    <w:p w14:paraId="21F7218F" w14:textId="77777777" w:rsidR="006770BD" w:rsidRDefault="006770BD" w:rsidP="00200F4C">
      <w:pPr>
        <w:spacing w:before="138" w:line="256" w:lineRule="auto"/>
        <w:ind w:left="162" w:right="220"/>
        <w:jc w:val="both"/>
        <w:pPrChange w:id="82" w:author="Eirini" w:date="2018-02-13T12:08:00Z">
          <w:pPr>
            <w:pStyle w:val="BodyText"/>
            <w:spacing w:before="9"/>
            <w:jc w:val="left"/>
          </w:pPr>
        </w:pPrChange>
      </w:pPr>
    </w:p>
    <w:p w14:paraId="20CF26F8" w14:textId="77777777" w:rsidR="006770BD" w:rsidRDefault="006A3F04">
      <w:pPr>
        <w:pStyle w:val="Heading3"/>
        <w:numPr>
          <w:ilvl w:val="2"/>
          <w:numId w:val="6"/>
        </w:numPr>
        <w:tabs>
          <w:tab w:val="left" w:pos="817"/>
        </w:tabs>
        <w:ind w:hanging="654"/>
      </w:pPr>
      <w:bookmarkStart w:id="83" w:name="Theoretical_State-of-the-Art"/>
      <w:bookmarkStart w:id="84" w:name="_bookmark5"/>
      <w:bookmarkEnd w:id="83"/>
      <w:bookmarkEnd w:id="84"/>
      <w:r>
        <w:t>Theoretical</w:t>
      </w:r>
      <w:r>
        <w:rPr>
          <w:spacing w:val="-2"/>
        </w:rPr>
        <w:t xml:space="preserve"> </w:t>
      </w:r>
      <w:r>
        <w:t>State-of-the-Art</w:t>
      </w:r>
    </w:p>
    <w:p w14:paraId="4616BE87" w14:textId="77777777" w:rsidR="006770BD" w:rsidRDefault="006A3F04">
      <w:pPr>
        <w:pStyle w:val="BodyText"/>
        <w:spacing w:before="166" w:line="256" w:lineRule="auto"/>
        <w:ind w:left="162" w:right="220"/>
      </w:pPr>
      <w:r>
        <w:t>Here we present a concise high-level overview of the theoretical state-of-the-art and in particular focus on issues related to our quasar studies.</w:t>
      </w:r>
    </w:p>
    <w:p w14:paraId="719810FD" w14:textId="250091CC" w:rsidR="006770BD" w:rsidRDefault="00200F4C">
      <w:pPr>
        <w:tabs>
          <w:tab w:val="left" w:pos="7613"/>
          <w:tab w:val="left" w:pos="9154"/>
        </w:tabs>
        <w:spacing w:before="95" w:line="199" w:lineRule="auto"/>
        <w:ind w:left="162" w:right="122" w:firstLine="5"/>
      </w:pPr>
      <w:r>
        <w:rPr>
          <w:noProof/>
          <w:lang w:val="en-GB" w:eastAsia="en-GB"/>
        </w:rPr>
        <mc:AlternateContent>
          <mc:Choice Requires="wps">
            <w:drawing>
              <wp:anchor distT="0" distB="0" distL="114300" distR="114300" simplePos="0" relativeHeight="251659264" behindDoc="1" locked="0" layoutInCell="1" allowOverlap="1" wp14:anchorId="077548B4" wp14:editId="730F175F">
                <wp:simplePos x="0" y="0"/>
                <wp:positionH relativeFrom="page">
                  <wp:posOffset>5350510</wp:posOffset>
                </wp:positionH>
                <wp:positionV relativeFrom="paragraph">
                  <wp:posOffset>99060</wp:posOffset>
                </wp:positionV>
                <wp:extent cx="1275080" cy="240665"/>
                <wp:effectExtent l="0" t="0" r="3810" b="1905"/>
                <wp:wrapNone/>
                <wp:docPr id="142"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08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8A084" w14:textId="77777777" w:rsidR="006A3F04" w:rsidRDefault="006A3F04">
                            <w:pPr>
                              <w:tabs>
                                <w:tab w:val="left" w:pos="1559"/>
                              </w:tabs>
                              <w:spacing w:line="334" w:lineRule="exact"/>
                              <w:rPr>
                                <w:rFonts w:ascii="Meiryo" w:hAnsi="Meiryo"/>
                                <w:i/>
                              </w:rPr>
                            </w:pPr>
                            <w:r>
                              <w:rPr>
                                <w:rFonts w:ascii="Meiryo" w:hAnsi="Meiryo"/>
                                <w:i/>
                              </w:rPr>
                              <w:t>−</w:t>
                            </w:r>
                            <w:r>
                              <w:rPr>
                                <w:rFonts w:ascii="Meiryo" w:hAnsi="Meiryo"/>
                                <w:i/>
                              </w:rPr>
                              <w:tab/>
                              <w:t>≈</w:t>
                            </w:r>
                            <w:r>
                              <w:rPr>
                                <w:rFonts w:ascii="Meiryo" w:hAnsi="Meiryo"/>
                                <w:i/>
                                <w:spacing w:val="18"/>
                              </w:rPr>
                              <w:t xml:space="preserve"> </w:t>
                            </w:r>
                            <w:r>
                              <w:rPr>
                                <w:rFonts w:ascii="Meiryo" w:hAnsi="Meiryo"/>
                                <w: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548B4" id="Text Box 125" o:spid="_x0000_s1027" type="#_x0000_t202" style="position:absolute;left:0;text-align:left;margin-left:421.3pt;margin-top:7.8pt;width:100.4pt;height:18.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Z9sgIAALQ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" filled="f" stroked="f">
                <v:textbox inset="0,0,0,0">
                  <w:txbxContent>
                    <w:p w14:paraId="66C8A084" w14:textId="77777777" w:rsidR="006A3F04" w:rsidRDefault="006A3F04">
                      <w:pPr>
                        <w:tabs>
                          <w:tab w:val="left" w:pos="1559"/>
                        </w:tabs>
                        <w:spacing w:line="334" w:lineRule="exact"/>
                        <w:rPr>
                          <w:rFonts w:ascii="Meiryo" w:hAnsi="Meiryo"/>
                          <w:i/>
                        </w:rPr>
                      </w:pPr>
                      <w:r>
                        <w:rPr>
                          <w:rFonts w:ascii="Meiryo" w:hAnsi="Meiryo"/>
                          <w:i/>
                        </w:rPr>
                        <w:t>−</w:t>
                      </w:r>
                      <w:r>
                        <w:rPr>
                          <w:rFonts w:ascii="Meiryo" w:hAnsi="Meiryo"/>
                          <w:i/>
                        </w:rPr>
                        <w:tab/>
                        <w:t>≈</w:t>
                      </w:r>
                      <w:r>
                        <w:rPr>
                          <w:rFonts w:ascii="Meiryo" w:hAnsi="Meiryo"/>
                          <w:i/>
                          <w:spacing w:val="18"/>
                        </w:rPr>
                        <w:t xml:space="preserve"> </w:t>
                      </w:r>
                      <w:r>
                        <w:rPr>
                          <w:rFonts w:ascii="Meiryo" w:hAnsi="Meiryo"/>
                          <w:i/>
                        </w:rPr>
                        <w:t>×</w:t>
                      </w:r>
                    </w:p>
                  </w:txbxContent>
                </v:textbox>
                <w10:wrap anchorx="page"/>
              </v:shape>
            </w:pict>
          </mc:Fallback>
        </mc:AlternateContent>
      </w:r>
      <w:r w:rsidR="006A3F04">
        <w:rPr>
          <w:b/>
          <w:spacing w:val="7"/>
        </w:rPr>
        <w:t>C</w:t>
      </w:r>
      <w:r w:rsidR="006A3F04">
        <w:rPr>
          <w:b/>
          <w:spacing w:val="7"/>
          <w:sz w:val="17"/>
        </w:rPr>
        <w:t xml:space="preserve">ONTEMPORARY </w:t>
      </w:r>
      <w:r w:rsidR="006A3F04">
        <w:rPr>
          <w:b/>
          <w:spacing w:val="6"/>
        </w:rPr>
        <w:t>A</w:t>
      </w:r>
      <w:r w:rsidR="006A3F04">
        <w:rPr>
          <w:b/>
          <w:spacing w:val="6"/>
          <w:sz w:val="17"/>
        </w:rPr>
        <w:t>CCRETION</w:t>
      </w:r>
      <w:r w:rsidR="006A3F04">
        <w:rPr>
          <w:b/>
          <w:spacing w:val="7"/>
          <w:sz w:val="17"/>
        </w:rPr>
        <w:t xml:space="preserve"> </w:t>
      </w:r>
      <w:r w:rsidR="006A3F04">
        <w:rPr>
          <w:b/>
          <w:spacing w:val="6"/>
        </w:rPr>
        <w:t>D</w:t>
      </w:r>
      <w:r w:rsidR="006A3F04">
        <w:rPr>
          <w:b/>
          <w:spacing w:val="6"/>
          <w:sz w:val="17"/>
        </w:rPr>
        <w:t>ISK</w:t>
      </w:r>
      <w:r w:rsidR="006A3F04">
        <w:rPr>
          <w:b/>
          <w:spacing w:val="7"/>
          <w:sz w:val="17"/>
        </w:rPr>
        <w:t xml:space="preserve"> </w:t>
      </w:r>
      <w:r w:rsidR="006A3F04">
        <w:rPr>
          <w:b/>
          <w:spacing w:val="5"/>
          <w:sz w:val="17"/>
        </w:rPr>
        <w:t>THEORY</w:t>
      </w:r>
      <w:r w:rsidR="006A3F04">
        <w:rPr>
          <w:b/>
          <w:spacing w:val="5"/>
        </w:rPr>
        <w:t>:</w:t>
      </w:r>
      <w:r w:rsidR="006A3F04">
        <w:rPr>
          <w:b/>
          <w:spacing w:val="10"/>
        </w:rPr>
        <w:t xml:space="preserve"> </w:t>
      </w:r>
      <w:r w:rsidR="006A3F04">
        <w:t>The</w:t>
      </w:r>
      <w:r w:rsidR="006A3F04">
        <w:rPr>
          <w:spacing w:val="-15"/>
        </w:rPr>
        <w:t xml:space="preserve"> </w:t>
      </w:r>
      <w:r w:rsidR="006A3F04">
        <w:t>accretion</w:t>
      </w:r>
      <w:r w:rsidR="006A3F04">
        <w:rPr>
          <w:spacing w:val="-15"/>
        </w:rPr>
        <w:t xml:space="preserve"> </w:t>
      </w:r>
      <w:r w:rsidR="006A3F04">
        <w:t>disk</w:t>
      </w:r>
      <w:r w:rsidR="006A3F04">
        <w:rPr>
          <w:spacing w:val="-15"/>
        </w:rPr>
        <w:t xml:space="preserve"> </w:t>
      </w:r>
      <w:r w:rsidR="006A3F04">
        <w:t>scale</w:t>
      </w:r>
      <w:r w:rsidR="006A3F04">
        <w:rPr>
          <w:spacing w:val="-15"/>
        </w:rPr>
        <w:t xml:space="preserve"> </w:t>
      </w:r>
      <w:commentRangeStart w:id="85"/>
      <w:r w:rsidR="006A3F04">
        <w:t>is</w:t>
      </w:r>
      <w:r w:rsidR="006A3F04">
        <w:rPr>
          <w:spacing w:val="-15"/>
        </w:rPr>
        <w:t xml:space="preserve"> </w:t>
      </w:r>
      <w:r w:rsidR="006A3F04">
        <w:rPr>
          <w:rFonts w:ascii="Lucida Sans Unicode" w:hAnsi="Lucida Sans Unicode"/>
          <w:w w:val="90"/>
        </w:rPr>
        <w:t>;:,</w:t>
      </w:r>
      <w:r w:rsidR="006A3F04">
        <w:rPr>
          <w:rFonts w:ascii="Lucida Sans Unicode" w:hAnsi="Lucida Sans Unicode"/>
          <w:spacing w:val="40"/>
          <w:w w:val="90"/>
        </w:rPr>
        <w:t xml:space="preserve"> </w:t>
      </w:r>
      <w:commentRangeEnd w:id="85"/>
      <w:r>
        <w:rPr>
          <w:rStyle w:val="CommentReference"/>
        </w:rPr>
        <w:commentReference w:id="85"/>
      </w:r>
      <w:r w:rsidR="006A3F04">
        <w:t>10</w:t>
      </w:r>
      <w:r w:rsidR="006A3F04">
        <w:rPr>
          <w:position w:val="8"/>
          <w:sz w:val="16"/>
        </w:rPr>
        <w:t>3</w:t>
      </w:r>
      <w:r w:rsidR="006A3F04">
        <w:rPr>
          <w:position w:val="8"/>
          <w:sz w:val="16"/>
        </w:rPr>
        <w:tab/>
      </w:r>
      <w:r w:rsidR="006A3F04">
        <w:t>10</w:t>
      </w:r>
      <w:r w:rsidR="006A3F04">
        <w:rPr>
          <w:position w:val="8"/>
          <w:sz w:val="16"/>
        </w:rPr>
        <w:t xml:space="preserve">6 </w:t>
      </w:r>
      <w:r w:rsidR="006A3F04">
        <w:rPr>
          <w:spacing w:val="1"/>
        </w:rPr>
        <w:t>r</w:t>
      </w:r>
      <w:r w:rsidR="006A3F04">
        <w:rPr>
          <w:i/>
          <w:spacing w:val="1"/>
          <w:vertAlign w:val="subscript"/>
        </w:rPr>
        <w:t>g</w:t>
      </w:r>
      <w:r w:rsidR="006A3F04">
        <w:rPr>
          <w:spacing w:val="1"/>
        </w:rPr>
        <w:t>,</w:t>
      </w:r>
      <w:r w:rsidR="006A3F04">
        <w:rPr>
          <w:spacing w:val="-4"/>
        </w:rPr>
        <w:t xml:space="preserve"> </w:t>
      </w:r>
      <w:commentRangeStart w:id="86"/>
      <w:r w:rsidR="006A3F04">
        <w:t>which</w:t>
      </w:r>
      <w:r w:rsidR="006A3F04">
        <w:rPr>
          <w:spacing w:val="-16"/>
        </w:rPr>
        <w:t xml:space="preserve"> </w:t>
      </w:r>
      <w:r w:rsidR="006A3F04">
        <w:t>is</w:t>
      </w:r>
      <w:r w:rsidR="006A3F04">
        <w:tab/>
        <w:t>5 10</w:t>
      </w:r>
      <w:r w:rsidR="006A3F04">
        <w:rPr>
          <w:rFonts w:ascii="Meiryo" w:hAnsi="Meiryo"/>
          <w:i/>
          <w:position w:val="8"/>
          <w:sz w:val="16"/>
        </w:rPr>
        <w:t>−</w:t>
      </w:r>
      <w:r w:rsidR="006A3F04">
        <w:rPr>
          <w:position w:val="8"/>
          <w:sz w:val="16"/>
        </w:rPr>
        <w:t xml:space="preserve">3 </w:t>
      </w:r>
      <w:commentRangeEnd w:id="86"/>
      <w:r>
        <w:rPr>
          <w:rStyle w:val="CommentReference"/>
        </w:rPr>
        <w:commentReference w:id="86"/>
      </w:r>
      <w:r w:rsidR="006A3F04">
        <w:t>to 5 pc for a 10</w:t>
      </w:r>
      <w:r w:rsidR="006A3F04">
        <w:rPr>
          <w:position w:val="8"/>
          <w:sz w:val="16"/>
        </w:rPr>
        <w:t xml:space="preserve">8 </w:t>
      </w:r>
      <w:r w:rsidR="006A3F04">
        <w:t>M</w:t>
      </w:r>
      <w:r w:rsidR="006A3F04">
        <w:rPr>
          <w:vertAlign w:val="subscript"/>
        </w:rPr>
        <w:t>BH</w:t>
      </w:r>
      <w:r w:rsidR="006A3F04">
        <w:t xml:space="preserve">. </w:t>
      </w:r>
      <w:hyperlink w:anchor="_bookmark98" w:history="1">
        <w:r w:rsidR="006A3F04">
          <w:rPr>
            <w:spacing w:val="-7"/>
          </w:rPr>
          <w:t xml:space="preserve">Yuan </w:t>
        </w:r>
        <w:r w:rsidR="006A3F04">
          <w:t xml:space="preserve">and Narayan </w:t>
        </w:r>
      </w:hyperlink>
      <w:hyperlink w:anchor="_bookmark98" w:history="1">
        <w:r w:rsidR="006A3F04">
          <w:t xml:space="preserve">(2014) </w:t>
        </w:r>
      </w:hyperlink>
      <w:r w:rsidR="006A3F04">
        <w:rPr>
          <w:spacing w:val="-4"/>
        </w:rPr>
        <w:t xml:space="preserve">review, </w:t>
      </w:r>
      <w:r w:rsidR="006A3F04">
        <w:t>black hole accretion flows can be divided into</w:t>
      </w:r>
      <w:r w:rsidR="006A3F04">
        <w:rPr>
          <w:spacing w:val="43"/>
        </w:rPr>
        <w:t xml:space="preserve"> </w:t>
      </w:r>
      <w:r w:rsidR="006A3F04">
        <w:t>two</w:t>
      </w:r>
    </w:p>
    <w:p w14:paraId="71D0B2D7" w14:textId="77777777" w:rsidR="006770BD" w:rsidRDefault="006A3F04">
      <w:pPr>
        <w:pStyle w:val="BodyText"/>
        <w:spacing w:before="23" w:line="256" w:lineRule="auto"/>
        <w:ind w:left="162" w:right="220"/>
      </w:pPr>
      <w:r>
        <w:t>broad</w:t>
      </w:r>
      <w:r>
        <w:rPr>
          <w:spacing w:val="-8"/>
        </w:rPr>
        <w:t xml:space="preserve"> </w:t>
      </w:r>
      <w:r>
        <w:t>classes:</w:t>
      </w:r>
      <w:r>
        <w:rPr>
          <w:spacing w:val="3"/>
        </w:rPr>
        <w:t xml:space="preserve"> </w:t>
      </w:r>
      <w:r>
        <w:t>cold</w:t>
      </w:r>
      <w:r>
        <w:rPr>
          <w:spacing w:val="-8"/>
        </w:rPr>
        <w:t xml:space="preserve"> </w:t>
      </w:r>
      <w:r>
        <w:t>and</w:t>
      </w:r>
      <w:r>
        <w:rPr>
          <w:spacing w:val="-8"/>
        </w:rPr>
        <w:t xml:space="preserve"> </w:t>
      </w:r>
      <w:r>
        <w:t>hot.</w:t>
      </w:r>
      <w:r>
        <w:rPr>
          <w:spacing w:val="5"/>
        </w:rPr>
        <w:t xml:space="preserve"> </w:t>
      </w:r>
      <w:r>
        <w:t>Cold</w:t>
      </w:r>
      <w:r>
        <w:rPr>
          <w:spacing w:val="-8"/>
        </w:rPr>
        <w:t xml:space="preserve"> </w:t>
      </w:r>
      <w:r>
        <w:t>accretion</w:t>
      </w:r>
      <w:r>
        <w:rPr>
          <w:spacing w:val="-8"/>
        </w:rPr>
        <w:t xml:space="preserve"> </w:t>
      </w:r>
      <w:r>
        <w:t>flows</w:t>
      </w:r>
      <w:r>
        <w:rPr>
          <w:spacing w:val="-8"/>
        </w:rPr>
        <w:t xml:space="preserve"> </w:t>
      </w:r>
      <w:r>
        <w:t>consist</w:t>
      </w:r>
      <w:r>
        <w:rPr>
          <w:spacing w:val="-8"/>
        </w:rPr>
        <w:t xml:space="preserve"> </w:t>
      </w:r>
      <w:r>
        <w:t>of</w:t>
      </w:r>
      <w:r>
        <w:rPr>
          <w:spacing w:val="-8"/>
        </w:rPr>
        <w:t xml:space="preserve"> </w:t>
      </w:r>
      <w:r>
        <w:t>cool</w:t>
      </w:r>
      <w:r>
        <w:rPr>
          <w:spacing w:val="-8"/>
        </w:rPr>
        <w:t xml:space="preserve"> </w:t>
      </w:r>
      <w:r>
        <w:t>optically</w:t>
      </w:r>
      <w:r>
        <w:rPr>
          <w:spacing w:val="-8"/>
        </w:rPr>
        <w:t xml:space="preserve"> </w:t>
      </w:r>
      <w:r>
        <w:t>thick</w:t>
      </w:r>
      <w:r>
        <w:rPr>
          <w:spacing w:val="-8"/>
        </w:rPr>
        <w:t xml:space="preserve"> </w:t>
      </w:r>
      <w:r>
        <w:t>gas</w:t>
      </w:r>
      <w:r>
        <w:rPr>
          <w:spacing w:val="-8"/>
        </w:rPr>
        <w:t xml:space="preserve"> </w:t>
      </w:r>
      <w:r>
        <w:t>and</w:t>
      </w:r>
      <w:r>
        <w:rPr>
          <w:spacing w:val="-8"/>
        </w:rPr>
        <w:t xml:space="preserve"> </w:t>
      </w:r>
      <w:r>
        <w:t>are</w:t>
      </w:r>
      <w:r>
        <w:rPr>
          <w:spacing w:val="-8"/>
        </w:rPr>
        <w:t xml:space="preserve"> </w:t>
      </w:r>
      <w:r>
        <w:t>found</w:t>
      </w:r>
      <w:r>
        <w:rPr>
          <w:spacing w:val="-8"/>
        </w:rPr>
        <w:t xml:space="preserve"> </w:t>
      </w:r>
      <w:r>
        <w:t>at</w:t>
      </w:r>
      <w:r>
        <w:rPr>
          <w:spacing w:val="-8"/>
        </w:rPr>
        <w:t xml:space="preserve"> </w:t>
      </w:r>
      <w:r>
        <w:t xml:space="preserve">relatively high mass accretion rates. Hot accretion flows, are virially hot and optically thin, and occur at lower mass </w:t>
      </w:r>
      <w:r>
        <w:rPr>
          <w:w w:val="99"/>
        </w:rPr>
        <w:t>accretion</w:t>
      </w:r>
      <w:r>
        <w:rPr>
          <w:spacing w:val="11"/>
        </w:rPr>
        <w:t xml:space="preserve"> </w:t>
      </w:r>
      <w:r>
        <w:rPr>
          <w:w w:val="99"/>
        </w:rPr>
        <w:t>rates.</w:t>
      </w:r>
      <w:r>
        <w:t xml:space="preserve"> </w:t>
      </w:r>
      <w:r>
        <w:rPr>
          <w:spacing w:val="-3"/>
        </w:rPr>
        <w:t xml:space="preserve"> </w:t>
      </w:r>
      <w:r>
        <w:rPr>
          <w:w w:val="99"/>
        </w:rPr>
        <w:t>H</w:t>
      </w:r>
      <w:r>
        <w:rPr>
          <w:spacing w:val="-6"/>
          <w:w w:val="99"/>
        </w:rPr>
        <w:t>o</w:t>
      </w:r>
      <w:r>
        <w:rPr>
          <w:w w:val="99"/>
        </w:rPr>
        <w:t>w</w:t>
      </w:r>
      <w:r>
        <w:rPr>
          <w:spacing w:val="11"/>
        </w:rPr>
        <w:t xml:space="preserve"> </w:t>
      </w:r>
      <w:r>
        <w:rPr>
          <w:w w:val="99"/>
        </w:rPr>
        <w:t>a</w:t>
      </w:r>
      <w:r>
        <w:rPr>
          <w:spacing w:val="11"/>
        </w:rPr>
        <w:t xml:space="preserve"> </w:t>
      </w:r>
      <w:r>
        <w:rPr>
          <w:w w:val="99"/>
        </w:rPr>
        <w:t>accret</w:t>
      </w:r>
      <w:r>
        <w:rPr>
          <w:spacing w:val="-1"/>
          <w:w w:val="99"/>
        </w:rPr>
        <w:t>i</w:t>
      </w:r>
      <w:r>
        <w:rPr>
          <w:w w:val="99"/>
        </w:rPr>
        <w:t>on</w:t>
      </w:r>
      <w:r>
        <w:rPr>
          <w:spacing w:val="11"/>
        </w:rPr>
        <w:t xml:space="preserve"> </w:t>
      </w:r>
      <w:r>
        <w:rPr>
          <w:w w:val="99"/>
        </w:rPr>
        <w:t>disk</w:t>
      </w:r>
      <w:r>
        <w:rPr>
          <w:spacing w:val="11"/>
        </w:rPr>
        <w:t xml:space="preserve"> </w:t>
      </w:r>
      <w:r>
        <w:rPr>
          <w:w w:val="94"/>
        </w:rPr>
        <w:t>fl</w:t>
      </w:r>
      <w:r>
        <w:rPr>
          <w:spacing w:val="-6"/>
          <w:w w:val="94"/>
        </w:rPr>
        <w:t>o</w:t>
      </w:r>
      <w:r>
        <w:rPr>
          <w:w w:val="99"/>
        </w:rPr>
        <w:t>w</w:t>
      </w:r>
      <w:r>
        <w:rPr>
          <w:spacing w:val="11"/>
        </w:rPr>
        <w:t xml:space="preserve"> </w:t>
      </w:r>
      <w:r>
        <w:rPr>
          <w:w w:val="99"/>
        </w:rPr>
        <w:t>transitions</w:t>
      </w:r>
      <w:r>
        <w:rPr>
          <w:spacing w:val="11"/>
        </w:rPr>
        <w:t xml:space="preserve"> </w:t>
      </w:r>
      <w:r>
        <w:rPr>
          <w:w w:val="99"/>
        </w:rPr>
        <w:t>between</w:t>
      </w:r>
      <w:r>
        <w:rPr>
          <w:spacing w:val="11"/>
        </w:rPr>
        <w:t xml:space="preserve"> </w:t>
      </w:r>
      <w:r>
        <w:rPr>
          <w:w w:val="99"/>
        </w:rPr>
        <w:t>‘cold’</w:t>
      </w:r>
      <w:r>
        <w:rPr>
          <w:spacing w:val="11"/>
        </w:rPr>
        <w:t xml:space="preserve"> </w:t>
      </w:r>
      <w:r>
        <w:rPr>
          <w:w w:val="99"/>
        </w:rPr>
        <w:t>and</w:t>
      </w:r>
      <w:r>
        <w:rPr>
          <w:spacing w:val="11"/>
        </w:rPr>
        <w:t xml:space="preserve"> </w:t>
      </w:r>
      <w:r>
        <w:rPr>
          <w:w w:val="99"/>
        </w:rPr>
        <w:t>‘hot’,</w:t>
      </w:r>
      <w:r>
        <w:rPr>
          <w:spacing w:val="15"/>
        </w:rPr>
        <w:t xml:space="preserve"> </w:t>
      </w:r>
      <w:r>
        <w:rPr>
          <w:w w:val="99"/>
        </w:rPr>
        <w:t>e.g.</w:t>
      </w:r>
      <w:r>
        <w:t xml:space="preserve"> </w:t>
      </w:r>
      <w:r>
        <w:rPr>
          <w:spacing w:val="-3"/>
        </w:rPr>
        <w:t xml:space="preserve"> </w:t>
      </w:r>
      <w:r>
        <w:rPr>
          <w:w w:val="99"/>
        </w:rPr>
        <w:t>as</w:t>
      </w:r>
      <w:r>
        <w:rPr>
          <w:spacing w:val="11"/>
        </w:rPr>
        <w:t xml:space="preserve"> </w:t>
      </w:r>
      <w:r>
        <w:rPr>
          <w:w w:val="99"/>
        </w:rPr>
        <w:t>the</w:t>
      </w:r>
      <w:r>
        <w:rPr>
          <w:spacing w:val="11"/>
        </w:rPr>
        <w:t xml:space="preserve"> </w:t>
      </w:r>
      <w:r>
        <w:rPr>
          <w:w w:val="99"/>
        </w:rPr>
        <w:t>mass</w:t>
      </w:r>
      <w:r>
        <w:rPr>
          <w:spacing w:val="11"/>
        </w:rPr>
        <w:t xml:space="preserve"> </w:t>
      </w:r>
      <w:r>
        <w:rPr>
          <w:w w:val="94"/>
        </w:rPr>
        <w:t>fl</w:t>
      </w:r>
      <w:r>
        <w:rPr>
          <w:spacing w:val="-6"/>
          <w:w w:val="94"/>
        </w:rPr>
        <w:t>o</w:t>
      </w:r>
      <w:r>
        <w:rPr>
          <w:w w:val="99"/>
        </w:rPr>
        <w:t>wrate</w:t>
      </w:r>
      <w:r>
        <w:rPr>
          <w:spacing w:val="11"/>
        </w:rPr>
        <w:t xml:space="preserve"> </w:t>
      </w:r>
      <w:r>
        <w:rPr>
          <w:i/>
          <w:spacing w:val="-105"/>
          <w:w w:val="99"/>
        </w:rPr>
        <w:t>m</w:t>
      </w:r>
      <w:r>
        <w:rPr>
          <w:w w:val="99"/>
        </w:rPr>
        <w:t xml:space="preserve">˙ </w:t>
      </w:r>
      <w:r>
        <w:t>changes, is not well understood, and is an area of current</w:t>
      </w:r>
      <w:r>
        <w:rPr>
          <w:spacing w:val="-16"/>
        </w:rPr>
        <w:t xml:space="preserve"> </w:t>
      </w:r>
      <w:r>
        <w:rPr>
          <w:spacing w:val="-3"/>
        </w:rPr>
        <w:t>activity.</w:t>
      </w:r>
    </w:p>
    <w:p w14:paraId="6E69E8E6" w14:textId="77777777" w:rsidR="006770BD" w:rsidRDefault="006A3F04">
      <w:pPr>
        <w:pStyle w:val="BodyText"/>
        <w:spacing w:before="120" w:line="256" w:lineRule="auto"/>
        <w:ind w:left="162" w:right="220" w:firstLine="5"/>
      </w:pPr>
      <w:r>
        <w:rPr>
          <w:b/>
          <w:spacing w:val="7"/>
        </w:rPr>
        <w:t>C</w:t>
      </w:r>
      <w:r>
        <w:rPr>
          <w:b/>
          <w:spacing w:val="7"/>
          <w:sz w:val="17"/>
        </w:rPr>
        <w:t xml:space="preserve">ONTEMPORARY </w:t>
      </w:r>
      <w:r>
        <w:rPr>
          <w:b/>
          <w:spacing w:val="7"/>
        </w:rPr>
        <w:t>G</w:t>
      </w:r>
      <w:r>
        <w:rPr>
          <w:b/>
          <w:spacing w:val="7"/>
          <w:sz w:val="17"/>
        </w:rPr>
        <w:t xml:space="preserve">ALAXY </w:t>
      </w:r>
      <w:r>
        <w:rPr>
          <w:b/>
          <w:spacing w:val="6"/>
          <w:sz w:val="17"/>
        </w:rPr>
        <w:t xml:space="preserve">FORMATION </w:t>
      </w:r>
      <w:r>
        <w:rPr>
          <w:b/>
          <w:spacing w:val="5"/>
          <w:sz w:val="17"/>
        </w:rPr>
        <w:t>THEORY</w:t>
      </w:r>
      <w:r>
        <w:rPr>
          <w:b/>
          <w:spacing w:val="5"/>
        </w:rPr>
        <w:t xml:space="preserve">: </w:t>
      </w:r>
      <w:r>
        <w:t>Contemporary cosmological magnetohydrodynamical galaxy</w:t>
      </w:r>
      <w:r>
        <w:rPr>
          <w:spacing w:val="-9"/>
        </w:rPr>
        <w:t xml:space="preserve"> </w:t>
      </w:r>
      <w:r>
        <w:t>formation</w:t>
      </w:r>
      <w:r>
        <w:rPr>
          <w:spacing w:val="-9"/>
        </w:rPr>
        <w:t xml:space="preserve"> </w:t>
      </w:r>
      <w:r>
        <w:t>simulations</w:t>
      </w:r>
      <w:r>
        <w:rPr>
          <w:spacing w:val="-9"/>
        </w:rPr>
        <w:t xml:space="preserve"> </w:t>
      </w:r>
      <w:r>
        <w:t>take</w:t>
      </w:r>
      <w:r>
        <w:rPr>
          <w:spacing w:val="-9"/>
        </w:rPr>
        <w:t xml:space="preserve"> </w:t>
      </w:r>
      <w:r>
        <w:t>into</w:t>
      </w:r>
      <w:r>
        <w:rPr>
          <w:spacing w:val="-9"/>
        </w:rPr>
        <w:t xml:space="preserve"> </w:t>
      </w:r>
      <w:r>
        <w:t>account</w:t>
      </w:r>
      <w:r>
        <w:rPr>
          <w:spacing w:val="-9"/>
        </w:rPr>
        <w:t xml:space="preserve"> </w:t>
      </w:r>
      <w:r>
        <w:t>a</w:t>
      </w:r>
      <w:r>
        <w:rPr>
          <w:spacing w:val="-9"/>
        </w:rPr>
        <w:t xml:space="preserve"> </w:t>
      </w:r>
      <w:r>
        <w:t>wide</w:t>
      </w:r>
      <w:r>
        <w:rPr>
          <w:spacing w:val="-9"/>
        </w:rPr>
        <w:t xml:space="preserve"> </w:t>
      </w:r>
      <w:r>
        <w:t>range</w:t>
      </w:r>
      <w:r>
        <w:rPr>
          <w:spacing w:val="-9"/>
        </w:rPr>
        <w:t xml:space="preserve"> </w:t>
      </w:r>
      <w:r>
        <w:t>of</w:t>
      </w:r>
      <w:r>
        <w:rPr>
          <w:spacing w:val="-9"/>
        </w:rPr>
        <w:t xml:space="preserve"> </w:t>
      </w:r>
      <w:r>
        <w:t>physical</w:t>
      </w:r>
      <w:r>
        <w:rPr>
          <w:spacing w:val="-9"/>
        </w:rPr>
        <w:t xml:space="preserve"> </w:t>
      </w:r>
      <w:r>
        <w:t>processes,</w:t>
      </w:r>
      <w:r>
        <w:rPr>
          <w:spacing w:val="-9"/>
        </w:rPr>
        <w:t xml:space="preserve"> </w:t>
      </w:r>
      <w:r>
        <w:t>use</w:t>
      </w:r>
      <w:r>
        <w:rPr>
          <w:spacing w:val="-9"/>
        </w:rPr>
        <w:t xml:space="preserve"> </w:t>
      </w:r>
      <w:r>
        <w:t>state-of-the-art</w:t>
      </w:r>
      <w:r>
        <w:rPr>
          <w:spacing w:val="-9"/>
        </w:rPr>
        <w:t xml:space="preserve"> </w:t>
      </w:r>
      <w:r>
        <w:t>numer- ical codes and take weeks to months to run on the largest supercomputers. They are incredibily sophisticated apparatus and allow us to gain deep insight into the physical processes that drive galaxy formation,</w:t>
      </w:r>
      <w:r>
        <w:rPr>
          <w:spacing w:val="-28"/>
        </w:rPr>
        <w:t xml:space="preserve"> </w:t>
      </w:r>
      <w:r>
        <w:t>including the</w:t>
      </w:r>
      <w:r>
        <w:rPr>
          <w:spacing w:val="-6"/>
        </w:rPr>
        <w:t xml:space="preserve"> </w:t>
      </w:r>
      <w:r>
        <w:t>energy</w:t>
      </w:r>
      <w:r>
        <w:rPr>
          <w:spacing w:val="-6"/>
        </w:rPr>
        <w:t xml:space="preserve"> </w:t>
      </w:r>
      <w:r>
        <w:t>connected</w:t>
      </w:r>
      <w:r>
        <w:rPr>
          <w:spacing w:val="-6"/>
        </w:rPr>
        <w:t xml:space="preserve"> </w:t>
      </w:r>
      <w:r>
        <w:t>to</w:t>
      </w:r>
      <w:r>
        <w:rPr>
          <w:spacing w:val="-6"/>
        </w:rPr>
        <w:t xml:space="preserve"> </w:t>
      </w:r>
      <w:r>
        <w:t>an</w:t>
      </w:r>
      <w:r>
        <w:rPr>
          <w:spacing w:val="-6"/>
        </w:rPr>
        <w:t xml:space="preserve"> </w:t>
      </w:r>
      <w:r>
        <w:t>accreting</w:t>
      </w:r>
      <w:r>
        <w:rPr>
          <w:spacing w:val="-6"/>
        </w:rPr>
        <w:t xml:space="preserve"> </w:t>
      </w:r>
      <w:r>
        <w:t>central</w:t>
      </w:r>
      <w:r>
        <w:rPr>
          <w:spacing w:val="-6"/>
        </w:rPr>
        <w:t xml:space="preserve"> </w:t>
      </w:r>
      <w:r>
        <w:t>SMBH.</w:t>
      </w:r>
      <w:r>
        <w:rPr>
          <w:spacing w:val="-6"/>
        </w:rPr>
        <w:t xml:space="preserve"> </w:t>
      </w:r>
      <w:hyperlink w:anchor="_bookmark72" w:history="1">
        <w:r>
          <w:t>Naab</w:t>
        </w:r>
        <w:r>
          <w:rPr>
            <w:spacing w:val="-6"/>
          </w:rPr>
          <w:t xml:space="preserve"> </w:t>
        </w:r>
        <w:r>
          <w:t>and</w:t>
        </w:r>
        <w:r>
          <w:rPr>
            <w:spacing w:val="-6"/>
          </w:rPr>
          <w:t xml:space="preserve"> </w:t>
        </w:r>
        <w:r>
          <w:t>Ostriker</w:t>
        </w:r>
        <w:r>
          <w:rPr>
            <w:spacing w:val="-6"/>
          </w:rPr>
          <w:t xml:space="preserve"> </w:t>
        </w:r>
      </w:hyperlink>
      <w:hyperlink w:anchor="_bookmark72" w:history="1">
        <w:r>
          <w:t>(2017)</w:t>
        </w:r>
        <w:r>
          <w:rPr>
            <w:spacing w:val="-6"/>
          </w:rPr>
          <w:t xml:space="preserve"> </w:t>
        </w:r>
      </w:hyperlink>
      <w:r>
        <w:t>present</w:t>
      </w:r>
      <w:r>
        <w:rPr>
          <w:spacing w:val="-6"/>
        </w:rPr>
        <w:t xml:space="preserve"> </w:t>
      </w:r>
      <w:r>
        <w:t>an</w:t>
      </w:r>
      <w:r>
        <w:rPr>
          <w:spacing w:val="-6"/>
        </w:rPr>
        <w:t xml:space="preserve"> </w:t>
      </w:r>
      <w:r>
        <w:t>up</w:t>
      </w:r>
      <w:r>
        <w:rPr>
          <w:spacing w:val="-6"/>
        </w:rPr>
        <w:t xml:space="preserve"> </w:t>
      </w:r>
      <w:r>
        <w:t>to</w:t>
      </w:r>
      <w:r>
        <w:rPr>
          <w:spacing w:val="-6"/>
        </w:rPr>
        <w:t xml:space="preserve"> </w:t>
      </w:r>
      <w:r>
        <w:t>date</w:t>
      </w:r>
      <w:r>
        <w:rPr>
          <w:spacing w:val="-6"/>
        </w:rPr>
        <w:t xml:space="preserve"> </w:t>
      </w:r>
      <w:r>
        <w:rPr>
          <w:spacing w:val="-3"/>
        </w:rPr>
        <w:t>reivew</w:t>
      </w:r>
      <w:r>
        <w:rPr>
          <w:spacing w:val="-6"/>
        </w:rPr>
        <w:t xml:space="preserve"> </w:t>
      </w:r>
      <w:r>
        <w:t>of the major challenges for galaxy formation</w:t>
      </w:r>
      <w:r>
        <w:rPr>
          <w:spacing w:val="-8"/>
        </w:rPr>
        <w:t xml:space="preserve"> </w:t>
      </w:r>
      <w:r>
        <w:rPr>
          <w:spacing w:val="-3"/>
        </w:rPr>
        <w:t>theory.</w:t>
      </w:r>
    </w:p>
    <w:p w14:paraId="7018B710" w14:textId="77777777" w:rsidR="006770BD" w:rsidRDefault="006A3F04">
      <w:pPr>
        <w:pStyle w:val="BodyText"/>
        <w:spacing w:before="122" w:line="256" w:lineRule="auto"/>
        <w:ind w:left="162" w:right="220"/>
      </w:pPr>
      <w:r>
        <w:t>Current</w:t>
      </w:r>
      <w:r>
        <w:rPr>
          <w:spacing w:val="-13"/>
        </w:rPr>
        <w:t xml:space="preserve"> </w:t>
      </w:r>
      <w:r>
        <w:t>state-of-the-art</w:t>
      </w:r>
      <w:r>
        <w:rPr>
          <w:spacing w:val="-13"/>
        </w:rPr>
        <w:t xml:space="preserve"> </w:t>
      </w:r>
      <w:r>
        <w:t>cosmological</w:t>
      </w:r>
      <w:r>
        <w:rPr>
          <w:spacing w:val="-13"/>
        </w:rPr>
        <w:t xml:space="preserve"> </w:t>
      </w:r>
      <w:r>
        <w:t>simulations,</w:t>
      </w:r>
      <w:r>
        <w:rPr>
          <w:spacing w:val="-12"/>
        </w:rPr>
        <w:t xml:space="preserve"> </w:t>
      </w:r>
      <w:r>
        <w:t>for</w:t>
      </w:r>
      <w:r>
        <w:rPr>
          <w:spacing w:val="-13"/>
        </w:rPr>
        <w:t xml:space="preserve"> </w:t>
      </w:r>
      <w:r>
        <w:t>example,</w:t>
      </w:r>
      <w:r>
        <w:rPr>
          <w:spacing w:val="-12"/>
        </w:rPr>
        <w:t xml:space="preserve"> </w:t>
      </w:r>
      <w:r>
        <w:t>the</w:t>
      </w:r>
      <w:r>
        <w:rPr>
          <w:spacing w:val="-13"/>
        </w:rPr>
        <w:t xml:space="preserve"> </w:t>
      </w:r>
      <w:r>
        <w:t>EAGLE</w:t>
      </w:r>
      <w:r>
        <w:rPr>
          <w:spacing w:val="-13"/>
        </w:rPr>
        <w:t xml:space="preserve"> </w:t>
      </w:r>
      <w:r>
        <w:t>Project</w:t>
      </w:r>
      <w:r>
        <w:rPr>
          <w:spacing w:val="-13"/>
        </w:rPr>
        <w:t xml:space="preserve"> </w:t>
      </w:r>
      <w:hyperlink w:anchor="_bookmark89" w:history="1">
        <w:r>
          <w:t>(Schaye</w:t>
        </w:r>
        <w:r>
          <w:rPr>
            <w:spacing w:val="-13"/>
          </w:rPr>
          <w:t xml:space="preserve"> </w:t>
        </w:r>
        <w:r>
          <w:t>et</w:t>
        </w:r>
        <w:r>
          <w:rPr>
            <w:spacing w:val="-13"/>
          </w:rPr>
          <w:t xml:space="preserve"> </w:t>
        </w:r>
        <w:r>
          <w:t>al.,</w:t>
        </w:r>
        <w:r>
          <w:rPr>
            <w:spacing w:val="-13"/>
          </w:rPr>
          <w:t xml:space="preserve"> </w:t>
        </w:r>
      </w:hyperlink>
      <w:hyperlink w:anchor="_bookmark89" w:history="1">
        <w:r>
          <w:t>2015;</w:t>
        </w:r>
        <w:r>
          <w:rPr>
            <w:spacing w:val="-13"/>
          </w:rPr>
          <w:t xml:space="preserve"> </w:t>
        </w:r>
      </w:hyperlink>
      <w:hyperlink w:anchor="_bookmark34" w:history="1">
        <w:r>
          <w:t>Crain</w:t>
        </w:r>
      </w:hyperlink>
      <w:r>
        <w:t xml:space="preserve"> </w:t>
      </w:r>
      <w:hyperlink w:anchor="_bookmark34" w:history="1">
        <w:r>
          <w:t>et</w:t>
        </w:r>
        <w:r>
          <w:rPr>
            <w:spacing w:val="5"/>
          </w:rPr>
          <w:t xml:space="preserve"> </w:t>
        </w:r>
        <w:r>
          <w:t>al.,</w:t>
        </w:r>
        <w:r>
          <w:rPr>
            <w:spacing w:val="5"/>
          </w:rPr>
          <w:t xml:space="preserve"> </w:t>
        </w:r>
      </w:hyperlink>
      <w:hyperlink w:anchor="_bookmark34" w:history="1">
        <w:r>
          <w:t>2015)</w:t>
        </w:r>
        <w:r>
          <w:rPr>
            <w:spacing w:val="5"/>
          </w:rPr>
          <w:t xml:space="preserve"> </w:t>
        </w:r>
      </w:hyperlink>
      <w:r>
        <w:t>and</w:t>
      </w:r>
      <w:r>
        <w:rPr>
          <w:spacing w:val="5"/>
        </w:rPr>
        <w:t xml:space="preserve"> </w:t>
      </w:r>
      <w:r>
        <w:t>the</w:t>
      </w:r>
      <w:r>
        <w:rPr>
          <w:spacing w:val="5"/>
        </w:rPr>
        <w:t xml:space="preserve"> </w:t>
      </w:r>
      <w:r>
        <w:t>IllustrisTNG</w:t>
      </w:r>
      <w:r>
        <w:rPr>
          <w:spacing w:val="5"/>
        </w:rPr>
        <w:t xml:space="preserve"> </w:t>
      </w:r>
      <w:r>
        <w:t>Project</w:t>
      </w:r>
      <w:r>
        <w:rPr>
          <w:spacing w:val="5"/>
        </w:rPr>
        <w:t xml:space="preserve"> </w:t>
      </w:r>
      <w:hyperlink w:anchor="_bookmark75" w:history="1">
        <w:r>
          <w:t>(Pillepich</w:t>
        </w:r>
        <w:r>
          <w:rPr>
            <w:spacing w:val="5"/>
          </w:rPr>
          <w:t xml:space="preserve"> </w:t>
        </w:r>
        <w:r>
          <w:t>et</w:t>
        </w:r>
        <w:r>
          <w:rPr>
            <w:spacing w:val="5"/>
          </w:rPr>
          <w:t xml:space="preserve"> </w:t>
        </w:r>
        <w:r>
          <w:t>al.,</w:t>
        </w:r>
        <w:r>
          <w:rPr>
            <w:spacing w:val="5"/>
          </w:rPr>
          <w:t xml:space="preserve"> </w:t>
        </w:r>
      </w:hyperlink>
      <w:hyperlink w:anchor="_bookmark75" w:history="1">
        <w:r>
          <w:t>2018)</w:t>
        </w:r>
        <w:r>
          <w:rPr>
            <w:spacing w:val="5"/>
          </w:rPr>
          <w:t xml:space="preserve"> </w:t>
        </w:r>
      </w:hyperlink>
      <w:r>
        <w:t>employ</w:t>
      </w:r>
      <w:r>
        <w:rPr>
          <w:spacing w:val="5"/>
        </w:rPr>
        <w:t xml:space="preserve"> </w:t>
      </w:r>
      <w:r>
        <w:t>and</w:t>
      </w:r>
      <w:r>
        <w:rPr>
          <w:spacing w:val="5"/>
        </w:rPr>
        <w:t xml:space="preserve"> </w:t>
      </w:r>
      <w:r>
        <w:t>track</w:t>
      </w:r>
      <w:r>
        <w:rPr>
          <w:spacing w:val="5"/>
        </w:rPr>
        <w:t xml:space="preserve"> </w:t>
      </w:r>
      <w:r>
        <w:t>10s</w:t>
      </w:r>
      <w:r>
        <w:rPr>
          <w:spacing w:val="5"/>
        </w:rPr>
        <w:t xml:space="preserve"> </w:t>
      </w:r>
      <w:r>
        <w:t>of</w:t>
      </w:r>
      <w:r>
        <w:rPr>
          <w:spacing w:val="5"/>
        </w:rPr>
        <w:t xml:space="preserve"> </w:t>
      </w:r>
      <w:r>
        <w:t>billions</w:t>
      </w:r>
      <w:r>
        <w:rPr>
          <w:spacing w:val="5"/>
        </w:rPr>
        <w:t xml:space="preserve"> </w:t>
      </w:r>
      <w:r>
        <w:t>resolution</w:t>
      </w:r>
    </w:p>
    <w:p w14:paraId="7F33D639" w14:textId="77777777" w:rsidR="006770BD" w:rsidRDefault="006770BD">
      <w:pPr>
        <w:spacing w:line="256" w:lineRule="auto"/>
        <w:sectPr w:rsidR="006770BD">
          <w:pgSz w:w="11910" w:h="16840"/>
          <w:pgMar w:top="1000" w:right="940" w:bottom="1580" w:left="1000" w:header="413" w:footer="1393" w:gutter="0"/>
          <w:cols w:space="720"/>
        </w:sectPr>
      </w:pPr>
    </w:p>
    <w:p w14:paraId="02AE3AD4" w14:textId="77777777" w:rsidR="006770BD" w:rsidRDefault="006A3F04">
      <w:pPr>
        <w:pStyle w:val="BodyText"/>
        <w:spacing w:before="192" w:line="234" w:lineRule="exact"/>
        <w:ind w:left="162"/>
      </w:pPr>
      <w:r>
        <w:lastRenderedPageBreak/>
        <w:t>elements across 100s of megaparsec-cubed volumes.   For EAGLE (e.g.   their L100N1504  simulation),  the</w:t>
      </w:r>
    </w:p>
    <w:p w14:paraId="71137CB4" w14:textId="658DB509" w:rsidR="006770BD" w:rsidRDefault="00200F4C">
      <w:pPr>
        <w:pStyle w:val="BodyText"/>
        <w:spacing w:before="72" w:line="156" w:lineRule="auto"/>
        <w:ind w:left="162" w:right="220"/>
      </w:pPr>
      <w:r>
        <w:rPr>
          <w:noProof/>
          <w:lang w:val="en-GB" w:eastAsia="en-GB"/>
        </w:rPr>
        <mc:AlternateContent>
          <mc:Choice Requires="wps">
            <w:drawing>
              <wp:anchor distT="0" distB="0" distL="114300" distR="114300" simplePos="0" relativeHeight="251661312" behindDoc="1" locked="0" layoutInCell="1" allowOverlap="1" wp14:anchorId="3972D64A" wp14:editId="7695A2A6">
                <wp:simplePos x="0" y="0"/>
                <wp:positionH relativeFrom="page">
                  <wp:posOffset>3063240</wp:posOffset>
                </wp:positionH>
                <wp:positionV relativeFrom="paragraph">
                  <wp:posOffset>562610</wp:posOffset>
                </wp:positionV>
                <wp:extent cx="1217295" cy="240665"/>
                <wp:effectExtent l="0" t="1270" r="0" b="0"/>
                <wp:wrapNone/>
                <wp:docPr id="14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CF4DC" w14:textId="77777777" w:rsidR="006A3F04" w:rsidRDefault="006A3F04">
                            <w:pPr>
                              <w:tabs>
                                <w:tab w:val="left" w:pos="1746"/>
                              </w:tabs>
                              <w:spacing w:line="334" w:lineRule="exact"/>
                              <w:rPr>
                                <w:rFonts w:ascii="Meiryo" w:hAnsi="Meiryo"/>
                                <w:i/>
                              </w:rPr>
                            </w:pPr>
                            <w:r>
                              <w:rPr>
                                <w:rFonts w:ascii="Meiryo" w:hAnsi="Meiryo"/>
                                <w:i/>
                              </w:rPr>
                              <w:t>≈</w:t>
                            </w:r>
                            <w:r>
                              <w:rPr>
                                <w:rFonts w:ascii="Meiryo" w:hAnsi="Meiryo"/>
                                <w:i/>
                              </w:rPr>
                              <w:tab/>
                            </w: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72D64A" id="Text Box 124" o:spid="_x0000_s1028" type="#_x0000_t202" style="position:absolute;left:0;text-align:left;margin-left:241.2pt;margin-top:44.3pt;width:95.85pt;height:18.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csQIAALQ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" filled="f" stroked="f">
                <v:textbox inset="0,0,0,0">
                  <w:txbxContent>
                    <w:p w14:paraId="000CF4DC" w14:textId="77777777" w:rsidR="006A3F04" w:rsidRDefault="006A3F04">
                      <w:pPr>
                        <w:tabs>
                          <w:tab w:val="left" w:pos="1746"/>
                        </w:tabs>
                        <w:spacing w:line="334" w:lineRule="exact"/>
                        <w:rPr>
                          <w:rFonts w:ascii="Meiryo" w:hAnsi="Meiryo"/>
                          <w:i/>
                        </w:rPr>
                      </w:pPr>
                      <w:r>
                        <w:rPr>
                          <w:rFonts w:ascii="Meiryo" w:hAnsi="Meiryo"/>
                          <w:i/>
                        </w:rPr>
                        <w:t>≈</w:t>
                      </w:r>
                      <w:r>
                        <w:rPr>
                          <w:rFonts w:ascii="Meiryo" w:hAnsi="Meiryo"/>
                          <w:i/>
                        </w:rPr>
                        <w:tab/>
                      </w:r>
                      <w:r>
                        <w:rPr>
                          <w:rFonts w:ascii="Meiryo" w:hAnsi="Meiryo"/>
                          <w:i/>
                          <w:w w:val="95"/>
                        </w:rPr>
                        <w:t>×</w:t>
                      </w:r>
                    </w:p>
                  </w:txbxContent>
                </v:textbox>
                <w10:wrap anchorx="page"/>
              </v:shape>
            </w:pict>
          </mc:Fallback>
        </mc:AlternateContent>
      </w:r>
      <w:r w:rsidR="006A3F04">
        <w:t xml:space="preserve">fundamental units of dimensions mass (M), length (L) and time </w:t>
      </w:r>
      <w:r w:rsidR="006A3F04">
        <w:rPr>
          <w:spacing w:val="-6"/>
        </w:rPr>
        <w:t xml:space="preserve">(T, </w:t>
      </w:r>
      <w:r w:rsidR="006A3F04">
        <w:t xml:space="preserve">i.e. resolution) are </w:t>
      </w:r>
      <w:r w:rsidR="006A3F04">
        <w:rPr>
          <w:rFonts w:ascii="Meiryo" w:hAnsi="Meiryo"/>
          <w:i/>
        </w:rPr>
        <w:t xml:space="preserve">∼ </w:t>
      </w:r>
      <w:r w:rsidR="006A3F04">
        <w:t xml:space="preserve">2 </w:t>
      </w:r>
      <w:r w:rsidR="006A3F04">
        <w:rPr>
          <w:rFonts w:ascii="Meiryo" w:hAnsi="Meiryo"/>
          <w:i/>
        </w:rPr>
        <w:t xml:space="preserve">× </w:t>
      </w:r>
      <w:r w:rsidR="006A3F04">
        <w:t>10</w:t>
      </w:r>
      <w:r w:rsidR="006A3F04">
        <w:rPr>
          <w:position w:val="8"/>
          <w:sz w:val="16"/>
        </w:rPr>
        <w:t xml:space="preserve">5 </w:t>
      </w:r>
      <w:r w:rsidR="006A3F04">
        <w:t>for initial baryonic</w:t>
      </w:r>
      <w:r w:rsidR="006A3F04">
        <w:rPr>
          <w:spacing w:val="-12"/>
        </w:rPr>
        <w:t xml:space="preserve"> </w:t>
      </w:r>
      <w:r w:rsidR="006A3F04">
        <w:t>particle</w:t>
      </w:r>
      <w:r w:rsidR="006A3F04">
        <w:rPr>
          <w:spacing w:val="-12"/>
        </w:rPr>
        <w:t xml:space="preserve"> </w:t>
      </w:r>
      <w:r w:rsidR="006A3F04">
        <w:t>mass,</w:t>
      </w:r>
      <w:r w:rsidR="006A3F04">
        <w:rPr>
          <w:spacing w:val="-12"/>
        </w:rPr>
        <w:t xml:space="preserve"> </w:t>
      </w:r>
      <w:r w:rsidR="006A3F04">
        <w:t>“softening</w:t>
      </w:r>
      <w:r w:rsidR="006A3F04">
        <w:rPr>
          <w:spacing w:val="-12"/>
        </w:rPr>
        <w:t xml:space="preserve"> </w:t>
      </w:r>
      <w:r w:rsidR="006A3F04">
        <w:t>lengths”</w:t>
      </w:r>
      <w:r w:rsidR="006A3F04">
        <w:rPr>
          <w:spacing w:val="-12"/>
        </w:rPr>
        <w:t xml:space="preserve"> </w:t>
      </w:r>
      <w:r w:rsidR="006A3F04">
        <w:t>of</w:t>
      </w:r>
      <w:r w:rsidR="006A3F04">
        <w:rPr>
          <w:spacing w:val="-12"/>
        </w:rPr>
        <w:t xml:space="preserve"> </w:t>
      </w:r>
      <w:r w:rsidR="006A3F04">
        <w:t>0.35-0.7</w:t>
      </w:r>
      <w:r w:rsidR="006A3F04">
        <w:rPr>
          <w:spacing w:val="-12"/>
        </w:rPr>
        <w:t xml:space="preserve"> </w:t>
      </w:r>
      <w:r w:rsidR="006A3F04">
        <w:t>pkpc;</w:t>
      </w:r>
      <w:r w:rsidR="006A3F04">
        <w:rPr>
          <w:spacing w:val="-11"/>
        </w:rPr>
        <w:t xml:space="preserve"> </w:t>
      </w:r>
      <w:r w:rsidR="006A3F04">
        <w:t>and</w:t>
      </w:r>
      <w:r w:rsidR="006A3F04">
        <w:rPr>
          <w:spacing w:val="-12"/>
        </w:rPr>
        <w:t xml:space="preserve"> </w:t>
      </w:r>
      <w:r w:rsidR="006A3F04">
        <w:t>and</w:t>
      </w:r>
      <w:r w:rsidR="006A3F04">
        <w:rPr>
          <w:spacing w:val="-12"/>
        </w:rPr>
        <w:t xml:space="preserve"> </w:t>
      </w:r>
      <w:r w:rsidR="006A3F04">
        <w:t>time-steps</w:t>
      </w:r>
      <w:r w:rsidR="006A3F04">
        <w:rPr>
          <w:spacing w:val="-12"/>
        </w:rPr>
        <w:t xml:space="preserve"> </w:t>
      </w:r>
      <w:r w:rsidR="006A3F04">
        <w:t>sampling</w:t>
      </w:r>
      <w:r w:rsidR="006A3F04">
        <w:rPr>
          <w:spacing w:val="-12"/>
        </w:rPr>
        <w:t xml:space="preserve"> </w:t>
      </w:r>
      <w:r w:rsidR="006A3F04">
        <w:rPr>
          <w:rFonts w:ascii="Meiryo" w:hAnsi="Meiryo"/>
          <w:i/>
        </w:rPr>
        <w:t>∼</w:t>
      </w:r>
      <w:r w:rsidR="006A3F04">
        <w:t>1000</w:t>
      </w:r>
      <w:r w:rsidR="006A3F04">
        <w:rPr>
          <w:spacing w:val="-12"/>
        </w:rPr>
        <w:t xml:space="preserve"> </w:t>
      </w:r>
      <w:r w:rsidR="006A3F04">
        <w:t>years</w:t>
      </w:r>
      <w:r w:rsidR="006A3F04">
        <w:rPr>
          <w:spacing w:val="-12"/>
        </w:rPr>
        <w:t xml:space="preserve"> </w:t>
      </w:r>
      <w:r w:rsidR="006A3F04">
        <w:t>(</w:t>
      </w:r>
      <w:r w:rsidR="006A3F04">
        <w:rPr>
          <w:rFonts w:ascii="Meiryo" w:hAnsi="Meiryo"/>
          <w:i/>
        </w:rPr>
        <w:t>∼</w:t>
      </w:r>
      <w:r w:rsidR="006A3F04">
        <w:t>10</w:t>
      </w:r>
      <w:r w:rsidR="006A3F04">
        <w:rPr>
          <w:position w:val="8"/>
          <w:sz w:val="16"/>
        </w:rPr>
        <w:t xml:space="preserve">6 </w:t>
      </w:r>
      <w:r w:rsidR="006A3F04">
        <w:t>time-steps</w:t>
      </w:r>
      <w:r w:rsidR="006A3F04">
        <w:rPr>
          <w:spacing w:val="-7"/>
        </w:rPr>
        <w:t xml:space="preserve"> </w:t>
      </w:r>
      <w:r w:rsidR="006A3F04">
        <w:t>across</w:t>
      </w:r>
      <w:r w:rsidR="006A3F04">
        <w:rPr>
          <w:spacing w:val="-7"/>
        </w:rPr>
        <w:t xml:space="preserve"> </w:t>
      </w:r>
      <w:r w:rsidR="006A3F04">
        <w:t>the</w:t>
      </w:r>
      <w:r w:rsidR="006A3F04">
        <w:rPr>
          <w:spacing w:val="-7"/>
        </w:rPr>
        <w:t xml:space="preserve"> </w:t>
      </w:r>
      <w:r w:rsidR="006A3F04">
        <w:t>age</w:t>
      </w:r>
      <w:r w:rsidR="006A3F04">
        <w:rPr>
          <w:spacing w:val="-7"/>
        </w:rPr>
        <w:t xml:space="preserve"> </w:t>
      </w:r>
      <w:r w:rsidR="006A3F04">
        <w:t>of</w:t>
      </w:r>
      <w:r w:rsidR="006A3F04">
        <w:rPr>
          <w:spacing w:val="-7"/>
        </w:rPr>
        <w:t xml:space="preserve"> </w:t>
      </w:r>
      <w:r w:rsidR="006A3F04">
        <w:t>the</w:t>
      </w:r>
      <w:r w:rsidR="006A3F04">
        <w:rPr>
          <w:spacing w:val="-7"/>
        </w:rPr>
        <w:t xml:space="preserve"> </w:t>
      </w:r>
      <w:r w:rsidR="006A3F04">
        <w:t>Universe)</w:t>
      </w:r>
      <w:hyperlink w:anchor="_bookmark7" w:history="1">
        <w:r w:rsidR="006A3F04">
          <w:rPr>
            <w:position w:val="8"/>
            <w:sz w:val="16"/>
          </w:rPr>
          <w:t>2</w:t>
        </w:r>
      </w:hyperlink>
      <w:r w:rsidR="006A3F04">
        <w:t>.</w:t>
      </w:r>
      <w:r w:rsidR="006A3F04">
        <w:rPr>
          <w:spacing w:val="5"/>
        </w:rPr>
        <w:t xml:space="preserve"> </w:t>
      </w:r>
      <w:r w:rsidR="006A3F04">
        <w:t>For</w:t>
      </w:r>
      <w:r w:rsidR="006A3F04">
        <w:rPr>
          <w:spacing w:val="-7"/>
        </w:rPr>
        <w:t xml:space="preserve"> </w:t>
      </w:r>
      <w:r w:rsidR="006A3F04">
        <w:t>the</w:t>
      </w:r>
      <w:r w:rsidR="006A3F04">
        <w:rPr>
          <w:spacing w:val="-7"/>
        </w:rPr>
        <w:t xml:space="preserve"> </w:t>
      </w:r>
      <w:r w:rsidR="006A3F04">
        <w:t>new</w:t>
      </w:r>
      <w:r w:rsidR="006A3F04">
        <w:rPr>
          <w:spacing w:val="-7"/>
        </w:rPr>
        <w:t xml:space="preserve"> </w:t>
      </w:r>
      <w:r w:rsidR="006A3F04">
        <w:t>IllustrisTNG</w:t>
      </w:r>
      <w:r w:rsidR="006A3F04">
        <w:rPr>
          <w:spacing w:val="-7"/>
        </w:rPr>
        <w:t xml:space="preserve"> </w:t>
      </w:r>
      <w:r w:rsidR="006A3F04">
        <w:t>“TNG100”</w:t>
      </w:r>
      <w:r w:rsidR="006A3F04">
        <w:rPr>
          <w:spacing w:val="-7"/>
        </w:rPr>
        <w:t xml:space="preserve"> </w:t>
      </w:r>
      <w:r w:rsidR="006A3F04">
        <w:t>model</w:t>
      </w:r>
      <w:r w:rsidR="006A3F04">
        <w:rPr>
          <w:spacing w:val="-7"/>
        </w:rPr>
        <w:t xml:space="preserve"> </w:t>
      </w:r>
      <w:r w:rsidR="006A3F04">
        <w:t>one</w:t>
      </w:r>
      <w:r w:rsidR="006A3F04">
        <w:rPr>
          <w:spacing w:val="-7"/>
        </w:rPr>
        <w:t xml:space="preserve"> </w:t>
      </w:r>
      <w:r w:rsidR="006A3F04">
        <w:t>has</w:t>
      </w:r>
      <w:r w:rsidR="006A3F04">
        <w:rPr>
          <w:spacing w:val="-7"/>
        </w:rPr>
        <w:t xml:space="preserve"> </w:t>
      </w:r>
      <w:r w:rsidR="006A3F04">
        <w:t>1</w:t>
      </w:r>
      <w:r w:rsidR="006A3F04">
        <w:rPr>
          <w:rFonts w:ascii="Verdana" w:hAnsi="Verdana"/>
          <w:i/>
        </w:rPr>
        <w:t>.</w:t>
      </w:r>
      <w:r w:rsidR="006A3F04">
        <w:t>4</w:t>
      </w:r>
      <w:r w:rsidR="006A3F04">
        <w:rPr>
          <w:spacing w:val="-29"/>
        </w:rPr>
        <w:t xml:space="preserve"> </w:t>
      </w:r>
      <w:r w:rsidR="006A3F04">
        <w:rPr>
          <w:rFonts w:ascii="Meiryo" w:hAnsi="Meiryo"/>
          <w:i/>
        </w:rPr>
        <w:t>×</w:t>
      </w:r>
      <w:r w:rsidR="006A3F04">
        <w:rPr>
          <w:rFonts w:ascii="Meiryo" w:hAnsi="Meiryo"/>
          <w:i/>
          <w:spacing w:val="-49"/>
        </w:rPr>
        <w:t xml:space="preserve"> </w:t>
      </w:r>
      <w:r w:rsidR="006A3F04">
        <w:t>10</w:t>
      </w:r>
      <w:r w:rsidR="006A3F04">
        <w:rPr>
          <w:position w:val="8"/>
          <w:sz w:val="16"/>
        </w:rPr>
        <w:t>6</w:t>
      </w:r>
      <w:r w:rsidR="006A3F04">
        <w:rPr>
          <w:spacing w:val="15"/>
          <w:position w:val="8"/>
          <w:sz w:val="16"/>
        </w:rPr>
        <w:t xml:space="preserve"> </w:t>
      </w:r>
      <w:r w:rsidR="006A3F04">
        <w:t>for baryonic particle mass, softening lengths 0.2-1 pkpc, and 8 10</w:t>
      </w:r>
      <w:r w:rsidR="006A3F04">
        <w:rPr>
          <w:position w:val="8"/>
          <w:sz w:val="16"/>
        </w:rPr>
        <w:t>5</w:t>
      </w:r>
      <w:r w:rsidR="006A3F04">
        <w:rPr>
          <w:i/>
        </w:rPr>
        <w:t>h</w:t>
      </w:r>
      <w:r w:rsidR="006A3F04">
        <w:rPr>
          <w:rFonts w:ascii="Meiryo" w:hAnsi="Meiryo"/>
          <w:i/>
          <w:position w:val="8"/>
          <w:sz w:val="16"/>
        </w:rPr>
        <w:t>−</w:t>
      </w:r>
      <w:r w:rsidR="006A3F04">
        <w:rPr>
          <w:position w:val="8"/>
          <w:sz w:val="16"/>
        </w:rPr>
        <w:t xml:space="preserve">1 </w:t>
      </w:r>
      <w:r w:rsidR="006A3F04">
        <w:t>M</w:t>
      </w:r>
      <w:r w:rsidR="006A3F04">
        <w:rPr>
          <w:rFonts w:ascii="Meiryo" w:hAnsi="Meiryo"/>
          <w:i/>
          <w:vertAlign w:val="subscript"/>
        </w:rPr>
        <w:t>0</w:t>
      </w:r>
      <w:r w:rsidR="006A3F04">
        <w:rPr>
          <w:rFonts w:ascii="Meiryo" w:hAnsi="Meiryo"/>
          <w:i/>
        </w:rPr>
        <w:t xml:space="preserve"> </w:t>
      </w:r>
      <w:r w:rsidR="006A3F04">
        <w:t>for the seed black hole mass. As such,</w:t>
      </w:r>
      <w:r w:rsidR="006A3F04">
        <w:rPr>
          <w:spacing w:val="-10"/>
        </w:rPr>
        <w:t xml:space="preserve"> </w:t>
      </w:r>
      <w:r w:rsidR="006A3F04">
        <w:t>these</w:t>
      </w:r>
      <w:r w:rsidR="006A3F04">
        <w:rPr>
          <w:spacing w:val="-11"/>
        </w:rPr>
        <w:t xml:space="preserve"> </w:t>
      </w:r>
      <w:r w:rsidR="006A3F04">
        <w:t>are</w:t>
      </w:r>
      <w:r w:rsidR="006A3F04">
        <w:rPr>
          <w:spacing w:val="-11"/>
        </w:rPr>
        <w:t xml:space="preserve"> </w:t>
      </w:r>
      <w:r w:rsidR="006A3F04">
        <w:t>extremely</w:t>
      </w:r>
      <w:r w:rsidR="006A3F04">
        <w:rPr>
          <w:spacing w:val="-11"/>
        </w:rPr>
        <w:t xml:space="preserve"> </w:t>
      </w:r>
      <w:r w:rsidR="006A3F04">
        <w:t>powerful</w:t>
      </w:r>
      <w:r w:rsidR="006A3F04">
        <w:rPr>
          <w:spacing w:val="-11"/>
        </w:rPr>
        <w:t xml:space="preserve"> </w:t>
      </w:r>
      <w:r w:rsidR="006A3F04">
        <w:t>for</w:t>
      </w:r>
      <w:r w:rsidR="006A3F04">
        <w:rPr>
          <w:spacing w:val="-11"/>
        </w:rPr>
        <w:t xml:space="preserve"> </w:t>
      </w:r>
      <w:r w:rsidR="006A3F04">
        <w:t>global</w:t>
      </w:r>
      <w:r w:rsidR="006A3F04">
        <w:rPr>
          <w:spacing w:val="-11"/>
        </w:rPr>
        <w:t xml:space="preserve"> </w:t>
      </w:r>
      <w:r w:rsidR="006A3F04">
        <w:t>galactic</w:t>
      </w:r>
      <w:r w:rsidR="006A3F04">
        <w:rPr>
          <w:spacing w:val="-11"/>
        </w:rPr>
        <w:t xml:space="preserve"> </w:t>
      </w:r>
      <w:r w:rsidR="006A3F04">
        <w:t>properties,</w:t>
      </w:r>
      <w:r w:rsidR="006A3F04">
        <w:rPr>
          <w:spacing w:val="-10"/>
        </w:rPr>
        <w:t xml:space="preserve"> </w:t>
      </w:r>
      <w:r w:rsidR="006A3F04">
        <w:t>but</w:t>
      </w:r>
      <w:r w:rsidR="006A3F04">
        <w:rPr>
          <w:spacing w:val="-11"/>
        </w:rPr>
        <w:t xml:space="preserve"> </w:t>
      </w:r>
      <w:r w:rsidR="006A3F04">
        <w:t>these</w:t>
      </w:r>
      <w:r w:rsidR="006A3F04">
        <w:rPr>
          <w:spacing w:val="-11"/>
        </w:rPr>
        <w:t xml:space="preserve"> </w:t>
      </w:r>
      <w:r w:rsidR="006A3F04">
        <w:t>simulations</w:t>
      </w:r>
      <w:r w:rsidR="006A3F04">
        <w:rPr>
          <w:spacing w:val="-11"/>
        </w:rPr>
        <w:t xml:space="preserve"> </w:t>
      </w:r>
      <w:r w:rsidR="006A3F04">
        <w:t>cannot,</w:t>
      </w:r>
      <w:r w:rsidR="006A3F04">
        <w:rPr>
          <w:spacing w:val="-10"/>
        </w:rPr>
        <w:t xml:space="preserve"> </w:t>
      </w:r>
      <w:r w:rsidR="006A3F04">
        <w:t>and</w:t>
      </w:r>
      <w:r w:rsidR="006A3F04">
        <w:rPr>
          <w:spacing w:val="-11"/>
        </w:rPr>
        <w:t xml:space="preserve"> </w:t>
      </w:r>
      <w:r w:rsidR="006A3F04">
        <w:t>were</w:t>
      </w:r>
      <w:r w:rsidR="006A3F04">
        <w:rPr>
          <w:spacing w:val="-11"/>
        </w:rPr>
        <w:t xml:space="preserve"> </w:t>
      </w:r>
      <w:r w:rsidR="006A3F04">
        <w:t>never</w:t>
      </w:r>
    </w:p>
    <w:p w14:paraId="13A3ED3F" w14:textId="77777777" w:rsidR="006770BD" w:rsidRDefault="006A3F04">
      <w:pPr>
        <w:pStyle w:val="BodyText"/>
        <w:spacing w:before="37"/>
        <w:ind w:left="162"/>
      </w:pPr>
      <w:r>
        <w:t>designed to, explicitly address inner central engine physics.</w:t>
      </w:r>
    </w:p>
    <w:p w14:paraId="12D14B01" w14:textId="77777777" w:rsidR="006770BD" w:rsidRDefault="006A3F04">
      <w:pPr>
        <w:pStyle w:val="BodyText"/>
        <w:spacing w:before="127" w:line="270" w:lineRule="exact"/>
        <w:ind w:left="162" w:right="220"/>
      </w:pPr>
      <w:r>
        <w:t xml:space="preserve">Further progress is made with the new high-resolution “zoom-in” galaxy simulations, e.g. Feedback In Re- alistic Environments (FIRE-2; </w:t>
      </w:r>
      <w:hyperlink w:anchor="_bookmark96" w:history="1">
        <w:r>
          <w:rPr>
            <w:spacing w:val="-3"/>
          </w:rPr>
          <w:t xml:space="preserve">Wetzel </w:t>
        </w:r>
        <w:r>
          <w:t xml:space="preserve">et al., </w:t>
        </w:r>
      </w:hyperlink>
      <w:hyperlink w:anchor="_bookmark96" w:history="1">
        <w:r>
          <w:t xml:space="preserve">2016; </w:t>
        </w:r>
      </w:hyperlink>
      <w:hyperlink w:anchor="_bookmark53" w:history="1">
        <w:r>
          <w:t xml:space="preserve">Hopkins et al., </w:t>
        </w:r>
      </w:hyperlink>
      <w:hyperlink w:anchor="_bookmark53" w:history="1">
        <w:r>
          <w:t xml:space="preserve">2017) </w:t>
        </w:r>
      </w:hyperlink>
      <w:r>
        <w:t xml:space="preserve">or </w:t>
      </w:r>
      <w:r>
        <w:rPr>
          <w:spacing w:val="-3"/>
        </w:rPr>
        <w:t xml:space="preserve">MUFASA </w:t>
      </w:r>
      <w:hyperlink w:anchor="_bookmark38" w:history="1">
        <w:r>
          <w:t xml:space="preserve">(Davé et al., </w:t>
        </w:r>
      </w:hyperlink>
      <w:hyperlink w:anchor="_bookmark38" w:history="1">
        <w:r>
          <w:t>2016)</w:t>
        </w:r>
      </w:hyperlink>
      <w:r>
        <w:t xml:space="preserve">. In FIRE-2 for example,  </w:t>
      </w:r>
      <w:hyperlink w:anchor="_bookmark96" w:history="1">
        <w:r>
          <w:rPr>
            <w:spacing w:val="-3"/>
          </w:rPr>
          <w:t xml:space="preserve">Wetzel  </w:t>
        </w:r>
        <w:r>
          <w:t xml:space="preserve">et al. </w:t>
        </w:r>
      </w:hyperlink>
      <w:hyperlink w:anchor="_bookmark96" w:history="1">
        <w:r>
          <w:t xml:space="preserve">(2016) </w:t>
        </w:r>
      </w:hyperlink>
      <w:r>
        <w:t xml:space="preserve">run a cosmological scale dark-matter-only simulation to redshift  </w:t>
      </w:r>
      <w:r>
        <w:rPr>
          <w:i/>
        </w:rPr>
        <w:t>z</w:t>
      </w:r>
      <w:r>
        <w:rPr>
          <w:i/>
          <w:spacing w:val="-14"/>
        </w:rPr>
        <w:t xml:space="preserve"> </w:t>
      </w:r>
      <w:r>
        <w:rPr>
          <w:rFonts w:ascii="Lucida Sans Unicode" w:hAnsi="Lucida Sans Unicode"/>
        </w:rPr>
        <w:t>=</w:t>
      </w:r>
      <w:r>
        <w:rPr>
          <w:rFonts w:ascii="Lucida Sans Unicode" w:hAnsi="Lucida Sans Unicode"/>
          <w:spacing w:val="-29"/>
        </w:rPr>
        <w:t xml:space="preserve"> </w:t>
      </w:r>
      <w:r>
        <w:t>0.</w:t>
      </w:r>
      <w:r>
        <w:rPr>
          <w:spacing w:val="5"/>
        </w:rPr>
        <w:t xml:space="preserve"> </w:t>
      </w:r>
      <w:r>
        <w:t>An</w:t>
      </w:r>
      <w:r>
        <w:rPr>
          <w:spacing w:val="-8"/>
        </w:rPr>
        <w:t xml:space="preserve"> </w:t>
      </w:r>
      <w:r>
        <w:t>isolated</w:t>
      </w:r>
      <w:r>
        <w:rPr>
          <w:spacing w:val="-8"/>
        </w:rPr>
        <w:t xml:space="preserve"> </w:t>
      </w:r>
      <w:r>
        <w:t>DM</w:t>
      </w:r>
      <w:r>
        <w:rPr>
          <w:spacing w:val="-8"/>
        </w:rPr>
        <w:t xml:space="preserve"> </w:t>
      </w:r>
      <w:r>
        <w:t>halo</w:t>
      </w:r>
      <w:r>
        <w:rPr>
          <w:spacing w:val="-8"/>
        </w:rPr>
        <w:t xml:space="preserve"> </w:t>
      </w:r>
      <w:r>
        <w:t>is</w:t>
      </w:r>
      <w:r>
        <w:rPr>
          <w:spacing w:val="-8"/>
        </w:rPr>
        <w:t xml:space="preserve"> </w:t>
      </w:r>
      <w:r>
        <w:t>then</w:t>
      </w:r>
      <w:r>
        <w:rPr>
          <w:spacing w:val="-8"/>
        </w:rPr>
        <w:t xml:space="preserve"> </w:t>
      </w:r>
      <w:r>
        <w:t>selected,</w:t>
      </w:r>
      <w:r>
        <w:rPr>
          <w:spacing w:val="-8"/>
        </w:rPr>
        <w:t xml:space="preserve"> </w:t>
      </w:r>
      <w:r>
        <w:t>the</w:t>
      </w:r>
      <w:r>
        <w:rPr>
          <w:spacing w:val="-8"/>
        </w:rPr>
        <w:t xml:space="preserve"> </w:t>
      </w:r>
      <w:r>
        <w:t>particles</w:t>
      </w:r>
      <w:r>
        <w:rPr>
          <w:spacing w:val="-8"/>
        </w:rPr>
        <w:t xml:space="preserve"> </w:t>
      </w:r>
      <w:r>
        <w:t>are</w:t>
      </w:r>
      <w:r>
        <w:rPr>
          <w:spacing w:val="-8"/>
        </w:rPr>
        <w:t xml:space="preserve"> </w:t>
      </w:r>
      <w:r>
        <w:t>traced</w:t>
      </w:r>
      <w:r>
        <w:rPr>
          <w:spacing w:val="-8"/>
        </w:rPr>
        <w:t xml:space="preserve"> </w:t>
      </w:r>
      <w:r>
        <w:t>back</w:t>
      </w:r>
      <w:r>
        <w:rPr>
          <w:spacing w:val="-8"/>
        </w:rPr>
        <w:t xml:space="preserve"> </w:t>
      </w:r>
      <w:r>
        <w:t>to</w:t>
      </w:r>
      <w:r>
        <w:rPr>
          <w:spacing w:val="-8"/>
        </w:rPr>
        <w:t xml:space="preserve"> </w:t>
      </w:r>
      <w:r>
        <w:t>very</w:t>
      </w:r>
      <w:r>
        <w:rPr>
          <w:spacing w:val="-8"/>
        </w:rPr>
        <w:t xml:space="preserve"> </w:t>
      </w:r>
      <w:r>
        <w:t>high,</w:t>
      </w:r>
      <w:r>
        <w:rPr>
          <w:spacing w:val="-8"/>
        </w:rPr>
        <w:t xml:space="preserve"> </w:t>
      </w:r>
      <w:r>
        <w:rPr>
          <w:i/>
        </w:rPr>
        <w:t>z</w:t>
      </w:r>
      <w:r>
        <w:rPr>
          <w:i/>
          <w:spacing w:val="-14"/>
        </w:rPr>
        <w:t xml:space="preserve"> </w:t>
      </w:r>
      <w:r>
        <w:rPr>
          <w:rFonts w:ascii="Lucida Sans Unicode" w:hAnsi="Lucida Sans Unicode"/>
        </w:rPr>
        <w:t>=</w:t>
      </w:r>
      <w:r>
        <w:rPr>
          <w:rFonts w:ascii="Lucida Sans Unicode" w:hAnsi="Lucida Sans Unicode"/>
          <w:spacing w:val="-29"/>
        </w:rPr>
        <w:t xml:space="preserve"> </w:t>
      </w:r>
      <w:r>
        <w:t>100</w:t>
      </w:r>
      <w:r>
        <w:rPr>
          <w:spacing w:val="-8"/>
        </w:rPr>
        <w:t xml:space="preserve"> </w:t>
      </w:r>
      <w:r>
        <w:t>redshift</w:t>
      </w:r>
      <w:r>
        <w:rPr>
          <w:spacing w:val="-8"/>
        </w:rPr>
        <w:t xml:space="preserve"> </w:t>
      </w:r>
      <w:r>
        <w:t>and</w:t>
      </w:r>
      <w:r>
        <w:rPr>
          <w:spacing w:val="-8"/>
        </w:rPr>
        <w:t xml:space="preserve"> </w:t>
      </w:r>
      <w:r>
        <w:t xml:space="preserve">the </w:t>
      </w:r>
      <w:r>
        <w:rPr>
          <w:spacing w:val="-3"/>
        </w:rPr>
        <w:t xml:space="preserve">‘convex </w:t>
      </w:r>
      <w:r>
        <w:t>hull’ is regenerated at high resolution (embedded within the full lower-resolution volume). The</w:t>
      </w:r>
      <w:r>
        <w:rPr>
          <w:spacing w:val="-31"/>
        </w:rPr>
        <w:t xml:space="preserve"> </w:t>
      </w:r>
      <w:r>
        <w:t>fidu-</w:t>
      </w:r>
    </w:p>
    <w:p w14:paraId="023712EC" w14:textId="771FCCC2" w:rsidR="006770BD" w:rsidRDefault="00200F4C">
      <w:pPr>
        <w:pStyle w:val="BodyText"/>
        <w:spacing w:before="57" w:line="192" w:lineRule="auto"/>
        <w:ind w:left="162" w:right="220"/>
      </w:pPr>
      <w:r>
        <w:rPr>
          <w:noProof/>
          <w:lang w:val="en-GB" w:eastAsia="en-GB"/>
        </w:rPr>
        <mc:AlternateContent>
          <mc:Choice Requires="wps">
            <w:drawing>
              <wp:anchor distT="0" distB="0" distL="114300" distR="114300" simplePos="0" relativeHeight="251660288" behindDoc="1" locked="0" layoutInCell="1" allowOverlap="1" wp14:anchorId="0593B7DE" wp14:editId="76DC290D">
                <wp:simplePos x="0" y="0"/>
                <wp:positionH relativeFrom="page">
                  <wp:posOffset>2477770</wp:posOffset>
                </wp:positionH>
                <wp:positionV relativeFrom="paragraph">
                  <wp:posOffset>205105</wp:posOffset>
                </wp:positionV>
                <wp:extent cx="107950" cy="240665"/>
                <wp:effectExtent l="1270" t="0" r="0" b="0"/>
                <wp:wrapNone/>
                <wp:docPr id="140"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41548"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3B7DE" id="Text Box 123" o:spid="_x0000_s1029" type="#_x0000_t202" style="position:absolute;left:0;text-align:left;margin-left:195.1pt;margin-top:16.15pt;width:8.5pt;height:18.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" filled="f" stroked="f">
                <v:textbox inset="0,0,0,0">
                  <w:txbxContent>
                    <w:p w14:paraId="6A841548"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cial</w:t>
      </w:r>
      <w:r w:rsidR="006A3F04">
        <w:rPr>
          <w:spacing w:val="-15"/>
        </w:rPr>
        <w:t xml:space="preserve"> </w:t>
      </w:r>
      <w:r w:rsidR="006A3F04">
        <w:t>baryonic</w:t>
      </w:r>
      <w:r w:rsidR="006A3F04">
        <w:rPr>
          <w:spacing w:val="-15"/>
        </w:rPr>
        <w:t xml:space="preserve"> </w:t>
      </w:r>
      <w:r w:rsidR="006A3F04">
        <w:t>simulation</w:t>
      </w:r>
      <w:r w:rsidR="006A3F04">
        <w:rPr>
          <w:spacing w:val="-15"/>
        </w:rPr>
        <w:t xml:space="preserve"> </w:t>
      </w:r>
      <w:r w:rsidR="006A3F04">
        <w:t>contains</w:t>
      </w:r>
      <w:r w:rsidR="006A3F04">
        <w:rPr>
          <w:spacing w:val="-15"/>
        </w:rPr>
        <w:t xml:space="preserve"> </w:t>
      </w:r>
      <w:r w:rsidR="006A3F04">
        <w:t>dark</w:t>
      </w:r>
      <w:r w:rsidR="006A3F04">
        <w:rPr>
          <w:spacing w:val="-15"/>
        </w:rPr>
        <w:t xml:space="preserve"> </w:t>
      </w:r>
      <w:r w:rsidR="006A3F04">
        <w:t>matter,</w:t>
      </w:r>
      <w:r w:rsidR="006A3F04">
        <w:rPr>
          <w:spacing w:val="-13"/>
        </w:rPr>
        <w:t xml:space="preserve"> </w:t>
      </w:r>
      <w:r w:rsidR="006A3F04">
        <w:t>gas,</w:t>
      </w:r>
      <w:r w:rsidR="006A3F04">
        <w:rPr>
          <w:spacing w:val="-13"/>
        </w:rPr>
        <w:t xml:space="preserve"> </w:t>
      </w:r>
      <w:r w:rsidR="006A3F04">
        <w:t>and</w:t>
      </w:r>
      <w:r w:rsidR="006A3F04">
        <w:rPr>
          <w:spacing w:val="-15"/>
        </w:rPr>
        <w:t xml:space="preserve"> </w:t>
      </w:r>
      <w:r w:rsidR="006A3F04">
        <w:t>stars</w:t>
      </w:r>
      <w:r w:rsidR="006A3F04">
        <w:rPr>
          <w:spacing w:val="-15"/>
        </w:rPr>
        <w:t xml:space="preserve"> </w:t>
      </w:r>
      <w:r w:rsidR="006A3F04">
        <w:t>within</w:t>
      </w:r>
      <w:r w:rsidR="006A3F04">
        <w:rPr>
          <w:spacing w:val="-15"/>
        </w:rPr>
        <w:t xml:space="preserve"> </w:t>
      </w:r>
      <w:r w:rsidR="006A3F04">
        <w:t>the</w:t>
      </w:r>
      <w:r w:rsidR="006A3F04">
        <w:rPr>
          <w:spacing w:val="-15"/>
        </w:rPr>
        <w:t xml:space="preserve"> </w:t>
      </w:r>
      <w:r w:rsidR="006A3F04">
        <w:t>zoom-in</w:t>
      </w:r>
      <w:r w:rsidR="006A3F04">
        <w:rPr>
          <w:spacing w:val="-15"/>
        </w:rPr>
        <w:t xml:space="preserve"> </w:t>
      </w:r>
      <w:r w:rsidR="006A3F04">
        <w:t>region,</w:t>
      </w:r>
      <w:r w:rsidR="006A3F04">
        <w:rPr>
          <w:spacing w:val="-13"/>
        </w:rPr>
        <w:t xml:space="preserve"> </w:t>
      </w:r>
      <w:r w:rsidR="006A3F04">
        <w:t>comprising</w:t>
      </w:r>
      <w:r w:rsidR="006A3F04">
        <w:rPr>
          <w:spacing w:val="-15"/>
        </w:rPr>
        <w:t xml:space="preserve"> </w:t>
      </w:r>
      <w:r w:rsidR="006A3F04">
        <w:t>140</w:t>
      </w:r>
      <w:r w:rsidR="006A3F04">
        <w:rPr>
          <w:spacing w:val="-15"/>
        </w:rPr>
        <w:t xml:space="preserve"> </w:t>
      </w:r>
      <w:r w:rsidR="006A3F04">
        <w:t xml:space="preserve">million total particles, with </w:t>
      </w:r>
      <w:r w:rsidR="006A3F04">
        <w:rPr>
          <w:i/>
        </w:rPr>
        <w:t>M</w:t>
      </w:r>
      <w:r w:rsidR="006A3F04">
        <w:rPr>
          <w:vertAlign w:val="subscript"/>
        </w:rPr>
        <w:t>DM</w:t>
      </w:r>
      <w:r w:rsidR="006A3F04">
        <w:t xml:space="preserve"> </w:t>
      </w:r>
      <w:r w:rsidR="006A3F04">
        <w:rPr>
          <w:rFonts w:ascii="Lucida Sans Unicode"/>
        </w:rPr>
        <w:t xml:space="preserve">= </w:t>
      </w:r>
      <w:r w:rsidR="006A3F04">
        <w:t>3</w:t>
      </w:r>
      <w:r w:rsidR="006A3F04">
        <w:rPr>
          <w:rFonts w:ascii="Verdana"/>
          <w:i/>
        </w:rPr>
        <w:t>.</w:t>
      </w:r>
      <w:r w:rsidR="006A3F04">
        <w:t>5 10</w:t>
      </w:r>
      <w:r w:rsidR="006A3F04">
        <w:rPr>
          <w:position w:val="8"/>
          <w:sz w:val="16"/>
        </w:rPr>
        <w:t>4</w:t>
      </w:r>
      <w:r w:rsidR="006A3F04">
        <w:rPr>
          <w:i/>
        </w:rPr>
        <w:t>M</w:t>
      </w:r>
      <w:r w:rsidR="006A3F04">
        <w:rPr>
          <w:rFonts w:ascii="Meiryo"/>
          <w:i/>
          <w:vertAlign w:val="subscript"/>
        </w:rPr>
        <w:t>0</w:t>
      </w:r>
      <w:r w:rsidR="006A3F04">
        <w:rPr>
          <w:rFonts w:ascii="Meiryo"/>
          <w:i/>
        </w:rPr>
        <w:t xml:space="preserve"> </w:t>
      </w:r>
      <w:r w:rsidR="006A3F04">
        <w:t xml:space="preserve">and </w:t>
      </w:r>
      <w:r w:rsidR="006A3F04">
        <w:rPr>
          <w:i/>
        </w:rPr>
        <w:t>M</w:t>
      </w:r>
      <w:r w:rsidR="006A3F04">
        <w:rPr>
          <w:vertAlign w:val="subscript"/>
        </w:rPr>
        <w:t>gas</w:t>
      </w:r>
      <w:r w:rsidR="006A3F04">
        <w:rPr>
          <w:rFonts w:ascii="Verdana"/>
          <w:i/>
          <w:vertAlign w:val="subscript"/>
        </w:rPr>
        <w:t>,</w:t>
      </w:r>
      <w:r w:rsidR="006A3F04">
        <w:rPr>
          <w:vertAlign w:val="subscript"/>
        </w:rPr>
        <w:t>initial</w:t>
      </w:r>
      <w:r w:rsidR="006A3F04">
        <w:t xml:space="preserve"> </w:t>
      </w:r>
      <w:r w:rsidR="006A3F04">
        <w:rPr>
          <w:rFonts w:ascii="Lucida Sans Unicode"/>
        </w:rPr>
        <w:t xml:space="preserve">= </w:t>
      </w:r>
      <w:r w:rsidR="006A3F04">
        <w:t>7070</w:t>
      </w:r>
      <w:r w:rsidR="006A3F04">
        <w:rPr>
          <w:i/>
        </w:rPr>
        <w:t>M</w:t>
      </w:r>
      <w:r w:rsidR="006A3F04">
        <w:rPr>
          <w:rFonts w:ascii="Meiryo"/>
          <w:i/>
          <w:vertAlign w:val="subscript"/>
        </w:rPr>
        <w:t>0</w:t>
      </w:r>
      <w:r w:rsidR="006A3F04">
        <w:t xml:space="preserve">. The dark matter and stars </w:t>
      </w:r>
      <w:r w:rsidR="006A3F04">
        <w:rPr>
          <w:spacing w:val="-3"/>
        </w:rPr>
        <w:t xml:space="preserve">have </w:t>
      </w:r>
      <w:r w:rsidR="006A3F04">
        <w:t>fixed grav- itational</w:t>
      </w:r>
      <w:r w:rsidR="006A3F04">
        <w:rPr>
          <w:spacing w:val="6"/>
        </w:rPr>
        <w:t xml:space="preserve"> </w:t>
      </w:r>
      <w:r w:rsidR="006A3F04">
        <w:t>softening</w:t>
      </w:r>
      <w:r w:rsidR="006A3F04">
        <w:rPr>
          <w:spacing w:val="6"/>
        </w:rPr>
        <w:t xml:space="preserve"> </w:t>
      </w:r>
      <w:r w:rsidR="006A3F04">
        <w:t>lengths</w:t>
      </w:r>
      <w:r w:rsidR="006A3F04">
        <w:rPr>
          <w:spacing w:val="6"/>
        </w:rPr>
        <w:t xml:space="preserve"> </w:t>
      </w:r>
      <w:r w:rsidR="006A3F04">
        <w:t>of</w:t>
      </w:r>
      <w:r w:rsidR="006A3F04">
        <w:rPr>
          <w:spacing w:val="6"/>
        </w:rPr>
        <w:t xml:space="preserve"> </w:t>
      </w:r>
      <w:r w:rsidR="006A3F04">
        <w:t>20pc</w:t>
      </w:r>
      <w:r w:rsidR="006A3F04">
        <w:rPr>
          <w:spacing w:val="6"/>
        </w:rPr>
        <w:t xml:space="preserve"> </w:t>
      </w:r>
      <w:r w:rsidR="006A3F04">
        <w:t>and</w:t>
      </w:r>
      <w:r w:rsidR="006A3F04">
        <w:rPr>
          <w:spacing w:val="7"/>
        </w:rPr>
        <w:t xml:space="preserve"> </w:t>
      </w:r>
      <w:r w:rsidR="006A3F04">
        <w:t>4pc,</w:t>
      </w:r>
      <w:r w:rsidR="006A3F04">
        <w:rPr>
          <w:spacing w:val="10"/>
        </w:rPr>
        <w:t xml:space="preserve"> </w:t>
      </w:r>
      <w:r w:rsidR="006A3F04">
        <w:t>respectively.</w:t>
      </w:r>
      <w:r w:rsidR="006A3F04">
        <w:rPr>
          <w:spacing w:val="46"/>
        </w:rPr>
        <w:t xml:space="preserve"> </w:t>
      </w:r>
      <w:r w:rsidR="006A3F04">
        <w:t>In</w:t>
      </w:r>
      <w:r w:rsidR="006A3F04">
        <w:rPr>
          <w:spacing w:val="7"/>
        </w:rPr>
        <w:t xml:space="preserve"> </w:t>
      </w:r>
      <w:r w:rsidR="006A3F04">
        <w:t>these</w:t>
      </w:r>
      <w:r w:rsidR="006A3F04">
        <w:rPr>
          <w:spacing w:val="7"/>
        </w:rPr>
        <w:t xml:space="preserve"> </w:t>
      </w:r>
      <w:r w:rsidR="006A3F04">
        <w:t>zoom-ins,</w:t>
      </w:r>
      <w:r w:rsidR="006A3F04">
        <w:rPr>
          <w:spacing w:val="10"/>
        </w:rPr>
        <w:t xml:space="preserve"> </w:t>
      </w:r>
      <w:r w:rsidR="006A3F04">
        <w:t>the</w:t>
      </w:r>
      <w:r w:rsidR="006A3F04">
        <w:rPr>
          <w:spacing w:val="6"/>
        </w:rPr>
        <w:t xml:space="preserve"> </w:t>
      </w:r>
      <w:r w:rsidR="006A3F04">
        <w:t>shortest</w:t>
      </w:r>
      <w:r w:rsidR="006A3F04">
        <w:rPr>
          <w:spacing w:val="6"/>
        </w:rPr>
        <w:t xml:space="preserve"> </w:t>
      </w:r>
      <w:r w:rsidR="006A3F04">
        <w:t>time</w:t>
      </w:r>
      <w:r w:rsidR="006A3F04">
        <w:rPr>
          <w:spacing w:val="6"/>
        </w:rPr>
        <w:t xml:space="preserve"> </w:t>
      </w:r>
      <w:r w:rsidR="006A3F04">
        <w:t>step</w:t>
      </w:r>
      <w:r w:rsidR="006A3F04">
        <w:rPr>
          <w:spacing w:val="6"/>
        </w:rPr>
        <w:t xml:space="preserve"> </w:t>
      </w:r>
      <w:r w:rsidR="006A3F04">
        <w:t>achieved</w:t>
      </w:r>
    </w:p>
    <w:p w14:paraId="15DDABFF" w14:textId="77777777" w:rsidR="006770BD" w:rsidRDefault="006A3F04">
      <w:pPr>
        <w:pStyle w:val="BodyText"/>
        <w:spacing w:before="26" w:line="256" w:lineRule="auto"/>
        <w:ind w:left="162" w:right="220"/>
      </w:pPr>
      <w:r>
        <w:t>is 180 years. As such, these ‘zoom-in’ simulations are impressive, but still not close enough to resolving the scales, masses and cadences needed in order to successful model e.g. the “changing look” quasars.</w:t>
      </w:r>
    </w:p>
    <w:p w14:paraId="741C1B52" w14:textId="77777777" w:rsidR="006770BD" w:rsidRDefault="006A3F04">
      <w:pPr>
        <w:spacing w:before="120" w:line="256" w:lineRule="auto"/>
        <w:ind w:left="162" w:right="220"/>
        <w:jc w:val="both"/>
        <w:rPr>
          <w:i/>
        </w:rPr>
      </w:pPr>
      <w:r>
        <w:rPr>
          <w:spacing w:val="-4"/>
        </w:rPr>
        <w:t>However,</w:t>
      </w:r>
      <w:r>
        <w:rPr>
          <w:spacing w:val="-5"/>
        </w:rPr>
        <w:t xml:space="preserve"> </w:t>
      </w:r>
      <w:r>
        <w:t>what</w:t>
      </w:r>
      <w:r>
        <w:rPr>
          <w:spacing w:val="-5"/>
        </w:rPr>
        <w:t xml:space="preserve"> </w:t>
      </w:r>
      <w:r>
        <w:t>is</w:t>
      </w:r>
      <w:r>
        <w:rPr>
          <w:spacing w:val="-5"/>
        </w:rPr>
        <w:t xml:space="preserve"> </w:t>
      </w:r>
      <w:r>
        <w:t>remains</w:t>
      </w:r>
      <w:r>
        <w:rPr>
          <w:spacing w:val="-5"/>
        </w:rPr>
        <w:t xml:space="preserve"> </w:t>
      </w:r>
      <w:r>
        <w:t>very</w:t>
      </w:r>
      <w:r>
        <w:rPr>
          <w:spacing w:val="-5"/>
        </w:rPr>
        <w:t xml:space="preserve"> </w:t>
      </w:r>
      <w:r>
        <w:t>concerning</w:t>
      </w:r>
      <w:r>
        <w:rPr>
          <w:spacing w:val="-5"/>
        </w:rPr>
        <w:t xml:space="preserve"> </w:t>
      </w:r>
      <w:r>
        <w:t>is</w:t>
      </w:r>
      <w:r>
        <w:rPr>
          <w:spacing w:val="-5"/>
        </w:rPr>
        <w:t xml:space="preserve"> </w:t>
      </w:r>
      <w:r>
        <w:t>that</w:t>
      </w:r>
      <w:r>
        <w:rPr>
          <w:spacing w:val="-5"/>
        </w:rPr>
        <w:t xml:space="preserve"> </w:t>
      </w:r>
      <w:r>
        <w:rPr>
          <w:spacing w:val="-3"/>
        </w:rPr>
        <w:t>even</w:t>
      </w:r>
      <w:r>
        <w:rPr>
          <w:spacing w:val="-5"/>
        </w:rPr>
        <w:t xml:space="preserve"> </w:t>
      </w:r>
      <w:r>
        <w:t>once</w:t>
      </w:r>
      <w:r>
        <w:rPr>
          <w:spacing w:val="-5"/>
        </w:rPr>
        <w:t xml:space="preserve"> </w:t>
      </w:r>
      <w:r>
        <w:t>the</w:t>
      </w:r>
      <w:r>
        <w:rPr>
          <w:spacing w:val="-5"/>
        </w:rPr>
        <w:t xml:space="preserve"> </w:t>
      </w:r>
      <w:r>
        <w:t>mass,</w:t>
      </w:r>
      <w:r>
        <w:rPr>
          <w:spacing w:val="-4"/>
        </w:rPr>
        <w:t xml:space="preserve"> </w:t>
      </w:r>
      <w:r>
        <w:t>length</w:t>
      </w:r>
      <w:r>
        <w:rPr>
          <w:spacing w:val="-5"/>
        </w:rPr>
        <w:t xml:space="preserve"> </w:t>
      </w:r>
      <w:r>
        <w:t>and</w:t>
      </w:r>
      <w:r>
        <w:rPr>
          <w:spacing w:val="-5"/>
        </w:rPr>
        <w:t xml:space="preserve"> </w:t>
      </w:r>
      <w:r>
        <w:t>timescales</w:t>
      </w:r>
      <w:r>
        <w:rPr>
          <w:spacing w:val="-5"/>
        </w:rPr>
        <w:t xml:space="preserve"> </w:t>
      </w:r>
      <w:r>
        <w:t>are</w:t>
      </w:r>
      <w:r>
        <w:rPr>
          <w:spacing w:val="-5"/>
        </w:rPr>
        <w:t xml:space="preserve"> </w:t>
      </w:r>
      <w:r>
        <w:t>computation- ally</w:t>
      </w:r>
      <w:r>
        <w:rPr>
          <w:spacing w:val="-4"/>
        </w:rPr>
        <w:t xml:space="preserve"> </w:t>
      </w:r>
      <w:r>
        <w:t>accessible,</w:t>
      </w:r>
      <w:r>
        <w:rPr>
          <w:spacing w:val="-4"/>
        </w:rPr>
        <w:t xml:space="preserve"> </w:t>
      </w:r>
      <w:r>
        <w:rPr>
          <w:i/>
        </w:rPr>
        <w:t>we</w:t>
      </w:r>
      <w:r>
        <w:rPr>
          <w:i/>
          <w:spacing w:val="-4"/>
        </w:rPr>
        <w:t xml:space="preserve"> </w:t>
      </w:r>
      <w:r>
        <w:rPr>
          <w:i/>
        </w:rPr>
        <w:t>currently</w:t>
      </w:r>
      <w:r>
        <w:rPr>
          <w:i/>
          <w:spacing w:val="-4"/>
        </w:rPr>
        <w:t xml:space="preserve"> </w:t>
      </w:r>
      <w:r>
        <w:rPr>
          <w:i/>
        </w:rPr>
        <w:t>do</w:t>
      </w:r>
      <w:r>
        <w:rPr>
          <w:i/>
          <w:spacing w:val="-4"/>
        </w:rPr>
        <w:t xml:space="preserve"> </w:t>
      </w:r>
      <w:r>
        <w:rPr>
          <w:i/>
        </w:rPr>
        <w:t>not</w:t>
      </w:r>
      <w:r>
        <w:rPr>
          <w:i/>
          <w:spacing w:val="-5"/>
        </w:rPr>
        <w:t xml:space="preserve"> </w:t>
      </w:r>
      <w:r>
        <w:rPr>
          <w:i/>
        </w:rPr>
        <w:t>know</w:t>
      </w:r>
      <w:r>
        <w:rPr>
          <w:i/>
          <w:spacing w:val="-4"/>
        </w:rPr>
        <w:t xml:space="preserve"> </w:t>
      </w:r>
      <w:r>
        <w:rPr>
          <w:i/>
        </w:rPr>
        <w:t>what</w:t>
      </w:r>
      <w:r>
        <w:rPr>
          <w:i/>
          <w:spacing w:val="-4"/>
        </w:rPr>
        <w:t xml:space="preserve"> </w:t>
      </w:r>
      <w:r>
        <w:rPr>
          <w:i/>
        </w:rPr>
        <w:t>physical</w:t>
      </w:r>
      <w:r>
        <w:rPr>
          <w:i/>
          <w:spacing w:val="-4"/>
        </w:rPr>
        <w:t xml:space="preserve"> </w:t>
      </w:r>
      <w:r>
        <w:rPr>
          <w:i/>
        </w:rPr>
        <w:t>prescriptions</w:t>
      </w:r>
      <w:r>
        <w:rPr>
          <w:i/>
          <w:spacing w:val="-4"/>
        </w:rPr>
        <w:t xml:space="preserve"> </w:t>
      </w:r>
      <w:r>
        <w:rPr>
          <w:i/>
        </w:rPr>
        <w:t>should</w:t>
      </w:r>
      <w:r>
        <w:rPr>
          <w:i/>
          <w:spacing w:val="-4"/>
        </w:rPr>
        <w:t xml:space="preserve"> </w:t>
      </w:r>
      <w:r>
        <w:rPr>
          <w:i/>
        </w:rPr>
        <w:t>be</w:t>
      </w:r>
      <w:r>
        <w:rPr>
          <w:i/>
          <w:spacing w:val="-5"/>
        </w:rPr>
        <w:t xml:space="preserve"> </w:t>
      </w:r>
      <w:r>
        <w:rPr>
          <w:i/>
        </w:rPr>
        <w:t>directed</w:t>
      </w:r>
      <w:r>
        <w:rPr>
          <w:i/>
          <w:spacing w:val="-4"/>
        </w:rPr>
        <w:t xml:space="preserve"> </w:t>
      </w:r>
      <w:r>
        <w:rPr>
          <w:i/>
        </w:rPr>
        <w:t>for</w:t>
      </w:r>
      <w:r>
        <w:rPr>
          <w:i/>
          <w:spacing w:val="-4"/>
        </w:rPr>
        <w:t xml:space="preserve"> </w:t>
      </w:r>
      <w:r>
        <w:rPr>
          <w:i/>
        </w:rPr>
        <w:t>the</w:t>
      </w:r>
      <w:r>
        <w:rPr>
          <w:i/>
          <w:spacing w:val="-4"/>
        </w:rPr>
        <w:t xml:space="preserve"> </w:t>
      </w:r>
      <w:r>
        <w:rPr>
          <w:i/>
        </w:rPr>
        <w:t>central</w:t>
      </w:r>
      <w:r>
        <w:rPr>
          <w:i/>
          <w:spacing w:val="-4"/>
        </w:rPr>
        <w:t xml:space="preserve"> </w:t>
      </w:r>
      <w:r>
        <w:rPr>
          <w:i/>
        </w:rPr>
        <w:t>black hole and quasar engines to</w:t>
      </w:r>
      <w:r>
        <w:rPr>
          <w:i/>
          <w:spacing w:val="-6"/>
        </w:rPr>
        <w:t xml:space="preserve"> </w:t>
      </w:r>
      <w:r>
        <w:rPr>
          <w:i/>
          <w:spacing w:val="-3"/>
        </w:rPr>
        <w:t>follow.</w:t>
      </w:r>
    </w:p>
    <w:p w14:paraId="755106C8" w14:textId="77777777" w:rsidR="006770BD" w:rsidRDefault="006A3F04">
      <w:pPr>
        <w:pStyle w:val="BodyText"/>
        <w:spacing w:before="120" w:line="256" w:lineRule="auto"/>
        <w:ind w:left="162" w:right="220"/>
      </w:pPr>
      <w:r>
        <w:t>For</w:t>
      </w:r>
      <w:r>
        <w:rPr>
          <w:spacing w:val="-14"/>
        </w:rPr>
        <w:t xml:space="preserve"> </w:t>
      </w:r>
      <w:r>
        <w:t>example</w:t>
      </w:r>
      <w:r>
        <w:rPr>
          <w:spacing w:val="-14"/>
        </w:rPr>
        <w:t xml:space="preserve"> </w:t>
      </w:r>
      <w:r>
        <w:t>and</w:t>
      </w:r>
      <w:r>
        <w:rPr>
          <w:spacing w:val="-14"/>
        </w:rPr>
        <w:t xml:space="preserve"> </w:t>
      </w:r>
      <w:r>
        <w:t>as</w:t>
      </w:r>
      <w:r>
        <w:rPr>
          <w:spacing w:val="-14"/>
        </w:rPr>
        <w:t xml:space="preserve"> </w:t>
      </w:r>
      <w:r>
        <w:t>described</w:t>
      </w:r>
      <w:r>
        <w:rPr>
          <w:spacing w:val="-14"/>
        </w:rPr>
        <w:t xml:space="preserve"> </w:t>
      </w:r>
      <w:r>
        <w:t>in</w:t>
      </w:r>
      <w:r>
        <w:rPr>
          <w:spacing w:val="-14"/>
        </w:rPr>
        <w:t xml:space="preserve"> </w:t>
      </w:r>
      <w:r>
        <w:t>detailed</w:t>
      </w:r>
      <w:r>
        <w:rPr>
          <w:spacing w:val="-14"/>
        </w:rPr>
        <w:t xml:space="preserve"> </w:t>
      </w:r>
      <w:r>
        <w:t>in</w:t>
      </w:r>
      <w:r>
        <w:rPr>
          <w:spacing w:val="-14"/>
        </w:rPr>
        <w:t xml:space="preserve"> </w:t>
      </w:r>
      <w:hyperlink w:anchor="_bookmark95" w:history="1">
        <w:r>
          <w:rPr>
            <w:spacing w:val="-3"/>
          </w:rPr>
          <w:t>Weinberger</w:t>
        </w:r>
        <w:r>
          <w:rPr>
            <w:spacing w:val="-14"/>
          </w:rPr>
          <w:t xml:space="preserve"> </w:t>
        </w:r>
        <w:r>
          <w:t>et</w:t>
        </w:r>
        <w:r>
          <w:rPr>
            <w:spacing w:val="-14"/>
          </w:rPr>
          <w:t xml:space="preserve"> </w:t>
        </w:r>
        <w:r>
          <w:t>al.</w:t>
        </w:r>
        <w:r>
          <w:rPr>
            <w:spacing w:val="-14"/>
          </w:rPr>
          <w:t xml:space="preserve"> </w:t>
        </w:r>
      </w:hyperlink>
      <w:hyperlink w:anchor="_bookmark95" w:history="1">
        <w:r>
          <w:t>(2017),</w:t>
        </w:r>
        <w:r>
          <w:rPr>
            <w:spacing w:val="-12"/>
          </w:rPr>
          <w:t xml:space="preserve"> </w:t>
        </w:r>
      </w:hyperlink>
      <w:r>
        <w:t>modelling</w:t>
      </w:r>
      <w:r>
        <w:rPr>
          <w:spacing w:val="-14"/>
        </w:rPr>
        <w:t xml:space="preserve"> </w:t>
      </w:r>
      <w:r>
        <w:rPr>
          <w:spacing w:val="-3"/>
        </w:rPr>
        <w:t>AGNs</w:t>
      </w:r>
      <w:r>
        <w:rPr>
          <w:spacing w:val="-14"/>
        </w:rPr>
        <w:t xml:space="preserve"> </w:t>
      </w:r>
      <w:r>
        <w:t>in</w:t>
      </w:r>
      <w:r>
        <w:rPr>
          <w:spacing w:val="-14"/>
        </w:rPr>
        <w:t xml:space="preserve"> </w:t>
      </w:r>
      <w:r>
        <w:t>cosmological</w:t>
      </w:r>
      <w:r>
        <w:rPr>
          <w:spacing w:val="-14"/>
        </w:rPr>
        <w:t xml:space="preserve"> </w:t>
      </w:r>
      <w:r>
        <w:t>simula- tions</w:t>
      </w:r>
      <w:r>
        <w:rPr>
          <w:spacing w:val="-17"/>
        </w:rPr>
        <w:t xml:space="preserve"> </w:t>
      </w:r>
      <w:r>
        <w:t>poses</w:t>
      </w:r>
      <w:r>
        <w:rPr>
          <w:spacing w:val="-17"/>
        </w:rPr>
        <w:t xml:space="preserve"> </w:t>
      </w:r>
      <w:r>
        <w:t>several</w:t>
      </w:r>
      <w:r>
        <w:rPr>
          <w:spacing w:val="-17"/>
        </w:rPr>
        <w:t xml:space="preserve"> </w:t>
      </w:r>
      <w:r>
        <w:t>fundamental</w:t>
      </w:r>
      <w:r>
        <w:rPr>
          <w:spacing w:val="-17"/>
        </w:rPr>
        <w:t xml:space="preserve"> </w:t>
      </w:r>
      <w:r>
        <w:t>challenges. The</w:t>
      </w:r>
      <w:r>
        <w:rPr>
          <w:spacing w:val="-17"/>
        </w:rPr>
        <w:t xml:space="preserve"> </w:t>
      </w:r>
      <w:r>
        <w:t>detailed</w:t>
      </w:r>
      <w:r>
        <w:rPr>
          <w:spacing w:val="-17"/>
        </w:rPr>
        <w:t xml:space="preserve"> </w:t>
      </w:r>
      <w:r>
        <w:t>physical</w:t>
      </w:r>
      <w:r>
        <w:rPr>
          <w:spacing w:val="-17"/>
        </w:rPr>
        <w:t xml:space="preserve"> </w:t>
      </w:r>
      <w:r>
        <w:t>mechanisms</w:t>
      </w:r>
      <w:r>
        <w:rPr>
          <w:spacing w:val="-17"/>
        </w:rPr>
        <w:t xml:space="preserve"> </w:t>
      </w:r>
      <w:r>
        <w:t>of</w:t>
      </w:r>
      <w:r>
        <w:rPr>
          <w:spacing w:val="-17"/>
        </w:rPr>
        <w:t xml:space="preserve"> </w:t>
      </w:r>
      <w:r>
        <w:t>both</w:t>
      </w:r>
      <w:r>
        <w:rPr>
          <w:spacing w:val="-17"/>
        </w:rPr>
        <w:t xml:space="preserve"> </w:t>
      </w:r>
      <w:r>
        <w:t>accretion</w:t>
      </w:r>
      <w:r>
        <w:rPr>
          <w:spacing w:val="-17"/>
        </w:rPr>
        <w:t xml:space="preserve"> </w:t>
      </w:r>
      <w:r>
        <w:t>on</w:t>
      </w:r>
      <w:r>
        <w:rPr>
          <w:spacing w:val="-17"/>
        </w:rPr>
        <w:t xml:space="preserve"> </w:t>
      </w:r>
      <w:r>
        <w:t>to</w:t>
      </w:r>
      <w:r>
        <w:rPr>
          <w:spacing w:val="-17"/>
        </w:rPr>
        <w:t xml:space="preserve"> </w:t>
      </w:r>
      <w:r>
        <w:t>SMBHs, and</w:t>
      </w:r>
      <w:r>
        <w:rPr>
          <w:spacing w:val="-16"/>
        </w:rPr>
        <w:t xml:space="preserve"> </w:t>
      </w:r>
      <w:r>
        <w:t>the</w:t>
      </w:r>
      <w:r>
        <w:rPr>
          <w:spacing w:val="-16"/>
        </w:rPr>
        <w:t xml:space="preserve"> </w:t>
      </w:r>
      <w:r>
        <w:t>AGN-gas</w:t>
      </w:r>
      <w:r>
        <w:rPr>
          <w:spacing w:val="-16"/>
        </w:rPr>
        <w:t xml:space="preserve"> </w:t>
      </w:r>
      <w:r>
        <w:t>interaction</w:t>
      </w:r>
      <w:r>
        <w:rPr>
          <w:spacing w:val="-16"/>
        </w:rPr>
        <w:t xml:space="preserve"> </w:t>
      </w:r>
      <w:r>
        <w:t>are</w:t>
      </w:r>
      <w:r>
        <w:rPr>
          <w:spacing w:val="-16"/>
        </w:rPr>
        <w:t xml:space="preserve"> </w:t>
      </w:r>
      <w:r>
        <w:t>poorly</w:t>
      </w:r>
      <w:r>
        <w:rPr>
          <w:spacing w:val="-16"/>
        </w:rPr>
        <w:t xml:space="preserve"> </w:t>
      </w:r>
      <w:r>
        <w:t>understood</w:t>
      </w:r>
      <w:r>
        <w:rPr>
          <w:spacing w:val="-16"/>
        </w:rPr>
        <w:t xml:space="preserve"> </w:t>
      </w:r>
      <w:commentRangeStart w:id="87"/>
      <w:r>
        <w:fldChar w:fldCharType="begin"/>
      </w:r>
      <w:r>
        <w:instrText xml:space="preserve"> HYPERLINK \l "_bookmark49" </w:instrText>
      </w:r>
      <w:r>
        <w:fldChar w:fldCharType="separate"/>
      </w:r>
      <w:r>
        <w:t>(Hopkins</w:t>
      </w:r>
      <w:r>
        <w:rPr>
          <w:spacing w:val="-16"/>
        </w:rPr>
        <w:t xml:space="preserve"> </w:t>
      </w:r>
      <w:r>
        <w:t>and</w:t>
      </w:r>
      <w:r>
        <w:rPr>
          <w:spacing w:val="-16"/>
        </w:rPr>
        <w:t xml:space="preserve"> </w:t>
      </w:r>
      <w:r>
        <w:t>Quataert,</w:t>
      </w:r>
      <w:r>
        <w:rPr>
          <w:spacing w:val="-16"/>
        </w:rPr>
        <w:t xml:space="preserve"> </w:t>
      </w:r>
      <w:r>
        <w:rPr>
          <w:spacing w:val="-16"/>
        </w:rPr>
        <w:fldChar w:fldCharType="end"/>
      </w:r>
      <w:hyperlink w:anchor="_bookmark49" w:history="1">
        <w:r>
          <w:t>2010,</w:t>
        </w:r>
        <w:r>
          <w:rPr>
            <w:spacing w:val="-16"/>
          </w:rPr>
          <w:t xml:space="preserve"> </w:t>
        </w:r>
      </w:hyperlink>
      <w:hyperlink w:anchor="_bookmark50" w:history="1">
        <w:r>
          <w:t>2011;</w:t>
        </w:r>
        <w:r>
          <w:rPr>
            <w:spacing w:val="-16"/>
          </w:rPr>
          <w:t xml:space="preserve"> </w:t>
        </w:r>
      </w:hyperlink>
      <w:hyperlink w:anchor="_bookmark55" w:history="1">
        <w:r>
          <w:t>Huarte-Espinosa</w:t>
        </w:r>
        <w:r>
          <w:rPr>
            <w:spacing w:val="-16"/>
          </w:rPr>
          <w:t xml:space="preserve"> </w:t>
        </w:r>
        <w:r>
          <w:t>et</w:t>
        </w:r>
        <w:r>
          <w:rPr>
            <w:spacing w:val="-16"/>
          </w:rPr>
          <w:t xml:space="preserve"> </w:t>
        </w:r>
        <w:r>
          <w:t>al.,</w:t>
        </w:r>
      </w:hyperlink>
      <w:r>
        <w:t xml:space="preserve"> </w:t>
      </w:r>
      <w:hyperlink w:anchor="_bookmark55" w:history="1">
        <w:r>
          <w:t xml:space="preserve">2011; </w:t>
        </w:r>
      </w:hyperlink>
      <w:hyperlink w:anchor="_bookmark43" w:history="1">
        <w:r>
          <w:t xml:space="preserve">Gaibler et al., </w:t>
        </w:r>
      </w:hyperlink>
      <w:hyperlink w:anchor="_bookmark43" w:history="1">
        <w:r>
          <w:t xml:space="preserve">2012; </w:t>
        </w:r>
      </w:hyperlink>
      <w:hyperlink w:anchor="_bookmark25" w:history="1">
        <w:r>
          <w:t xml:space="preserve">Anglés-Alcázar et al., </w:t>
        </w:r>
      </w:hyperlink>
      <w:hyperlink w:anchor="_bookmark25" w:history="1">
        <w:r>
          <w:t xml:space="preserve">2013; </w:t>
        </w:r>
      </w:hyperlink>
      <w:hyperlink w:anchor="_bookmark44" w:history="1">
        <w:r>
          <w:t xml:space="preserve">Gaspari et al., </w:t>
        </w:r>
      </w:hyperlink>
      <w:hyperlink w:anchor="_bookmark44" w:history="1">
        <w:r>
          <w:t xml:space="preserve">2013; </w:t>
        </w:r>
      </w:hyperlink>
      <w:hyperlink w:anchor="_bookmark32" w:history="1">
        <w:r>
          <w:t xml:space="preserve">Cielo et al., </w:t>
        </w:r>
      </w:hyperlink>
      <w:hyperlink w:anchor="_bookmark32" w:history="1">
        <w:r>
          <w:t xml:space="preserve">2014; </w:t>
        </w:r>
      </w:hyperlink>
      <w:hyperlink w:anchor="_bookmark33" w:history="1">
        <w:r>
          <w:t>Costa et al.,</w:t>
        </w:r>
      </w:hyperlink>
      <w:r>
        <w:t xml:space="preserve"> </w:t>
      </w:r>
      <w:hyperlink w:anchor="_bookmark33" w:history="1">
        <w:r>
          <w:t xml:space="preserve">2014; </w:t>
        </w:r>
      </w:hyperlink>
      <w:hyperlink w:anchor="_bookmark26" w:history="1">
        <w:r>
          <w:t xml:space="preserve">Anglés-Alcázar et al., </w:t>
        </w:r>
      </w:hyperlink>
      <w:hyperlink w:anchor="_bookmark26" w:history="1">
        <w:r>
          <w:t xml:space="preserve">2015; </w:t>
        </w:r>
      </w:hyperlink>
      <w:hyperlink w:anchor="_bookmark41" w:history="1">
        <w:r>
          <w:t xml:space="preserve">Emsellem et al., </w:t>
        </w:r>
      </w:hyperlink>
      <w:hyperlink w:anchor="_bookmark41" w:history="1">
        <w:r>
          <w:t xml:space="preserve">2015; </w:t>
        </w:r>
      </w:hyperlink>
      <w:hyperlink w:anchor="_bookmark35" w:history="1">
        <w:r>
          <w:t xml:space="preserve">Curtis and Sijacki, </w:t>
        </w:r>
      </w:hyperlink>
      <w:hyperlink w:anchor="_bookmark35" w:history="1">
        <w:r>
          <w:t xml:space="preserve">2015, </w:t>
        </w:r>
      </w:hyperlink>
      <w:hyperlink w:anchor="_bookmark37" w:history="1">
        <w:r>
          <w:t xml:space="preserve">2016a,b; </w:t>
        </w:r>
      </w:hyperlink>
      <w:hyperlink w:anchor="_bookmark81" w:history="1">
        <w:r>
          <w:t>Rosas-Guevara</w:t>
        </w:r>
      </w:hyperlink>
      <w:r>
        <w:t xml:space="preserve"> </w:t>
      </w:r>
      <w:hyperlink w:anchor="_bookmark81" w:history="1">
        <w:r>
          <w:t xml:space="preserve">et al., </w:t>
        </w:r>
      </w:hyperlink>
      <w:hyperlink w:anchor="_bookmark81" w:history="1">
        <w:r>
          <w:t xml:space="preserve">2015; </w:t>
        </w:r>
      </w:hyperlink>
      <w:hyperlink w:anchor="_bookmark80" w:history="1">
        <w:r>
          <w:t xml:space="preserve">Roos et al., </w:t>
        </w:r>
      </w:hyperlink>
      <w:hyperlink w:anchor="_bookmark80" w:history="1">
        <w:r>
          <w:t xml:space="preserve">2015; </w:t>
        </w:r>
      </w:hyperlink>
      <w:hyperlink w:anchor="_bookmark52" w:history="1">
        <w:r>
          <w:t xml:space="preserve">Hopkins et al., </w:t>
        </w:r>
      </w:hyperlink>
      <w:hyperlink w:anchor="_bookmark52" w:history="1">
        <w:r>
          <w:t xml:space="preserve">2016; </w:t>
        </w:r>
      </w:hyperlink>
      <w:hyperlink w:anchor="_bookmark28" w:history="1">
        <w:r>
          <w:t xml:space="preserve">Bieri et al., </w:t>
        </w:r>
      </w:hyperlink>
      <w:hyperlink w:anchor="_bookmark28" w:history="1">
        <w:r>
          <w:t xml:space="preserve">2017; </w:t>
        </w:r>
      </w:hyperlink>
      <w:hyperlink w:anchor="_bookmark27" w:history="1">
        <w:r>
          <w:t xml:space="preserve">Anglés-Alcázar et al., </w:t>
        </w:r>
      </w:hyperlink>
      <w:hyperlink w:anchor="_bookmark27" w:history="1">
        <w:r>
          <w:t>2017).</w:t>
        </w:r>
      </w:hyperlink>
      <w:commentRangeEnd w:id="87"/>
      <w:r w:rsidR="0099736D">
        <w:rPr>
          <w:rStyle w:val="CommentReference"/>
        </w:rPr>
        <w:commentReference w:id="87"/>
      </w:r>
      <w:r>
        <w:t xml:space="preserve"> This makes it at present impossible to formulate a ‘correct’ treatment for simulations. The long-time standard physical</w:t>
      </w:r>
      <w:r>
        <w:rPr>
          <w:spacing w:val="-9"/>
        </w:rPr>
        <w:t xml:space="preserve"> </w:t>
      </w:r>
      <w:r>
        <w:t>mechanism</w:t>
      </w:r>
      <w:r>
        <w:rPr>
          <w:spacing w:val="-9"/>
        </w:rPr>
        <w:t xml:space="preserve"> </w:t>
      </w:r>
      <w:r>
        <w:t>of</w:t>
      </w:r>
      <w:r>
        <w:rPr>
          <w:spacing w:val="-9"/>
        </w:rPr>
        <w:t xml:space="preserve"> </w:t>
      </w:r>
      <w:r>
        <w:t>Bondi-Hoyle-Lyttleton</w:t>
      </w:r>
      <w:r>
        <w:rPr>
          <w:spacing w:val="-9"/>
        </w:rPr>
        <w:t xml:space="preserve"> </w:t>
      </w:r>
      <w:r>
        <w:t>accretion,</w:t>
      </w:r>
      <w:r>
        <w:rPr>
          <w:spacing w:val="-9"/>
        </w:rPr>
        <w:t xml:space="preserve"> </w:t>
      </w:r>
      <w:r>
        <w:t>i.e.</w:t>
      </w:r>
      <w:r>
        <w:rPr>
          <w:spacing w:val="2"/>
        </w:rPr>
        <w:t xml:space="preserve"> </w:t>
      </w:r>
      <w:r>
        <w:t>that</w:t>
      </w:r>
      <w:r>
        <w:rPr>
          <w:spacing w:val="-9"/>
        </w:rPr>
        <w:t xml:space="preserve"> </w:t>
      </w:r>
      <w:r>
        <w:t>of</w:t>
      </w:r>
      <w:r>
        <w:rPr>
          <w:spacing w:val="-9"/>
        </w:rPr>
        <w:t xml:space="preserve"> </w:t>
      </w:r>
      <w:r>
        <w:t>spherical</w:t>
      </w:r>
      <w:r>
        <w:rPr>
          <w:spacing w:val="-9"/>
        </w:rPr>
        <w:t xml:space="preserve"> </w:t>
      </w:r>
      <w:r>
        <w:t>accretion</w:t>
      </w:r>
      <w:r>
        <w:rPr>
          <w:spacing w:val="-9"/>
        </w:rPr>
        <w:t xml:space="preserve"> </w:t>
      </w:r>
      <w:r>
        <w:t>onto</w:t>
      </w:r>
      <w:r>
        <w:rPr>
          <w:spacing w:val="-9"/>
        </w:rPr>
        <w:t xml:space="preserve"> </w:t>
      </w:r>
      <w:r>
        <w:t>a</w:t>
      </w:r>
      <w:r>
        <w:rPr>
          <w:spacing w:val="-9"/>
        </w:rPr>
        <w:t xml:space="preserve"> </w:t>
      </w:r>
      <w:r>
        <w:t>compact</w:t>
      </w:r>
      <w:r>
        <w:rPr>
          <w:spacing w:val="-9"/>
        </w:rPr>
        <w:t xml:space="preserve"> </w:t>
      </w:r>
      <w:r>
        <w:t xml:space="preserve">object traveling through the interstellar medium </w:t>
      </w:r>
      <w:hyperlink w:anchor="_bookmark54" w:history="1">
        <w:r>
          <w:t xml:space="preserve">(Hoyle and Lyttleton, </w:t>
        </w:r>
      </w:hyperlink>
      <w:hyperlink w:anchor="_bookmark54" w:history="1">
        <w:r>
          <w:t xml:space="preserve">1939; </w:t>
        </w:r>
      </w:hyperlink>
      <w:hyperlink w:anchor="_bookmark30" w:history="1">
        <w:r>
          <w:t xml:space="preserve">Bondi and Hoyle, </w:t>
        </w:r>
      </w:hyperlink>
      <w:hyperlink w:anchor="_bookmark30" w:history="1">
        <w:r>
          <w:t xml:space="preserve">1944; </w:t>
        </w:r>
      </w:hyperlink>
      <w:hyperlink w:anchor="_bookmark29" w:history="1">
        <w:r>
          <w:t xml:space="preserve">Bondi, </w:t>
        </w:r>
      </w:hyperlink>
      <w:hyperlink w:anchor="_bookmark29" w:history="1">
        <w:r>
          <w:t>1952)</w:t>
        </w:r>
      </w:hyperlink>
    </w:p>
    <w:p w14:paraId="407E195F" w14:textId="383AD220" w:rsidR="006770BD" w:rsidRDefault="00200F4C">
      <w:pPr>
        <w:spacing w:line="278" w:lineRule="exact"/>
        <w:ind w:left="162"/>
      </w:pPr>
      <w:r>
        <w:rPr>
          <w:noProof/>
          <w:lang w:val="en-GB" w:eastAsia="en-GB"/>
        </w:rPr>
        <mc:AlternateContent>
          <mc:Choice Requires="wps">
            <w:drawing>
              <wp:anchor distT="0" distB="0" distL="114300" distR="114300" simplePos="0" relativeHeight="251662336" behindDoc="1" locked="0" layoutInCell="1" allowOverlap="1" wp14:anchorId="0F01711B" wp14:editId="50D937B4">
                <wp:simplePos x="0" y="0"/>
                <wp:positionH relativeFrom="page">
                  <wp:posOffset>3363595</wp:posOffset>
                </wp:positionH>
                <wp:positionV relativeFrom="paragraph">
                  <wp:posOffset>78740</wp:posOffset>
                </wp:positionV>
                <wp:extent cx="140970" cy="122555"/>
                <wp:effectExtent l="1270" t="0" r="635" b="3810"/>
                <wp:wrapNone/>
                <wp:docPr id="139"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22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D8F54" w14:textId="77777777" w:rsidR="006A3F04" w:rsidRDefault="006A3F04">
                            <w:pPr>
                              <w:spacing w:line="182" w:lineRule="exact"/>
                              <w:rPr>
                                <w:sz w:val="16"/>
                              </w:rPr>
                            </w:pPr>
                            <w:r>
                              <w:rPr>
                                <w:w w:val="95"/>
                                <w:sz w:val="16"/>
                              </w:rPr>
                              <w:t>BH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1711B" id="Text Box 122" o:spid="_x0000_s1030" type="#_x0000_t202" style="position:absolute;left:0;text-align:left;margin-left:264.85pt;margin-top:6.2pt;width:11.1pt;height:9.6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" filled="f" stroked="f">
                <v:textbox inset="0,0,0,0">
                  <w:txbxContent>
                    <w:p w14:paraId="4B2D8F54" w14:textId="77777777" w:rsidR="006A3F04" w:rsidRDefault="006A3F04">
                      <w:pPr>
                        <w:spacing w:line="182" w:lineRule="exact"/>
                        <w:rPr>
                          <w:sz w:val="16"/>
                        </w:rPr>
                      </w:pPr>
                      <w:r>
                        <w:rPr>
                          <w:w w:val="95"/>
                          <w:sz w:val="16"/>
                        </w:rPr>
                        <w:t>BH</w:t>
                      </w:r>
                    </w:p>
                  </w:txbxContent>
                </v:textbox>
                <w10:wrap anchorx="page"/>
              </v:shape>
            </w:pict>
          </mc:Fallback>
        </mc:AlternateContent>
      </w:r>
      <w:r>
        <w:rPr>
          <w:noProof/>
          <w:lang w:val="en-GB" w:eastAsia="en-GB"/>
        </w:rPr>
        <mc:AlternateContent>
          <mc:Choice Requires="wps">
            <w:drawing>
              <wp:anchor distT="0" distB="0" distL="114300" distR="114300" simplePos="0" relativeHeight="251663360" behindDoc="1" locked="0" layoutInCell="1" allowOverlap="1" wp14:anchorId="455CC7CA" wp14:editId="69D0B10B">
                <wp:simplePos x="0" y="0"/>
                <wp:positionH relativeFrom="page">
                  <wp:posOffset>3743960</wp:posOffset>
                </wp:positionH>
                <wp:positionV relativeFrom="paragraph">
                  <wp:posOffset>73025</wp:posOffset>
                </wp:positionV>
                <wp:extent cx="40005" cy="121285"/>
                <wp:effectExtent l="635" t="1270" r="0" b="1270"/>
                <wp:wrapNone/>
                <wp:docPr id="138"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C423C" w14:textId="77777777" w:rsidR="006A3F04" w:rsidRDefault="006A3F04">
                            <w:pPr>
                              <w:spacing w:line="182" w:lineRule="exact"/>
                              <w:rPr>
                                <w:i/>
                                <w:sz w:val="16"/>
                              </w:rPr>
                            </w:pPr>
                            <w:r>
                              <w:rPr>
                                <w:i/>
                                <w:w w:val="99"/>
                                <w:sz w:val="16"/>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CC7CA" id="Text Box 121" o:spid="_x0000_s1031" type="#_x0000_t202" style="position:absolute;left:0;text-align:left;margin-left:294.8pt;margin-top:5.75pt;width:3.15pt;height:9.5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" filled="f" stroked="f">
                <v:textbox inset="0,0,0,0">
                  <w:txbxContent>
                    <w:p w14:paraId="125C423C" w14:textId="77777777" w:rsidR="006A3F04" w:rsidRDefault="006A3F04">
                      <w:pPr>
                        <w:spacing w:line="182" w:lineRule="exact"/>
                        <w:rPr>
                          <w:i/>
                          <w:sz w:val="16"/>
                        </w:rPr>
                      </w:pPr>
                      <w:r>
                        <w:rPr>
                          <w:i/>
                          <w:w w:val="99"/>
                          <w:sz w:val="16"/>
                        </w:rPr>
                        <w:t>s</w:t>
                      </w:r>
                    </w:p>
                  </w:txbxContent>
                </v:textbox>
                <w10:wrap anchorx="page"/>
              </v:shape>
            </w:pict>
          </mc:Fallback>
        </mc:AlternateContent>
      </w:r>
      <w:r w:rsidR="006A3F04">
        <w:rPr>
          <w:w w:val="99"/>
        </w:rPr>
        <w:t>with</w:t>
      </w:r>
      <w:r w:rsidR="006A3F04">
        <w:rPr>
          <w:spacing w:val="-10"/>
        </w:rPr>
        <w:t xml:space="preserve"> </w:t>
      </w:r>
      <w:r w:rsidR="006A3F04">
        <w:rPr>
          <w:w w:val="99"/>
        </w:rPr>
        <w:t>the</w:t>
      </w:r>
      <w:r w:rsidR="006A3F04">
        <w:rPr>
          <w:spacing w:val="-10"/>
        </w:rPr>
        <w:t xml:space="preserve"> </w:t>
      </w:r>
      <w:r w:rsidR="006A3F04">
        <w:rPr>
          <w:w w:val="99"/>
        </w:rPr>
        <w:t>accre</w:t>
      </w:r>
      <w:r w:rsidR="006A3F04">
        <w:rPr>
          <w:spacing w:val="-1"/>
          <w:w w:val="99"/>
        </w:rPr>
        <w:t>t</w:t>
      </w:r>
      <w:r w:rsidR="006A3F04">
        <w:rPr>
          <w:w w:val="99"/>
        </w:rPr>
        <w:t>ion</w:t>
      </w:r>
      <w:r w:rsidR="006A3F04">
        <w:rPr>
          <w:spacing w:val="-10"/>
        </w:rPr>
        <w:t xml:space="preserve"> </w:t>
      </w:r>
      <w:r w:rsidR="006A3F04">
        <w:rPr>
          <w:w w:val="99"/>
        </w:rPr>
        <w:t>rate</w:t>
      </w:r>
      <w:r w:rsidR="006A3F04">
        <w:rPr>
          <w:spacing w:val="-10"/>
        </w:rPr>
        <w:t xml:space="preserve"> </w:t>
      </w:r>
      <w:r w:rsidR="006A3F04">
        <w:rPr>
          <w:w w:val="99"/>
        </w:rPr>
        <w:t>g</w:t>
      </w:r>
      <w:r w:rsidR="006A3F04">
        <w:rPr>
          <w:spacing w:val="-6"/>
          <w:w w:val="99"/>
        </w:rPr>
        <w:t>i</w:t>
      </w:r>
      <w:r w:rsidR="006A3F04">
        <w:rPr>
          <w:spacing w:val="-4"/>
          <w:w w:val="99"/>
        </w:rPr>
        <w:t>v</w:t>
      </w:r>
      <w:r w:rsidR="006A3F04">
        <w:rPr>
          <w:w w:val="99"/>
        </w:rPr>
        <w:t>en</w:t>
      </w:r>
      <w:r w:rsidR="006A3F04">
        <w:rPr>
          <w:spacing w:val="-10"/>
        </w:rPr>
        <w:t xml:space="preserve"> </w:t>
      </w:r>
      <w:r w:rsidR="006A3F04">
        <w:rPr>
          <w:w w:val="99"/>
        </w:rPr>
        <w:t>by</w:t>
      </w:r>
      <w:r w:rsidR="006A3F04">
        <w:rPr>
          <w:spacing w:val="-10"/>
        </w:rPr>
        <w:t xml:space="preserve"> </w:t>
      </w:r>
      <w:r w:rsidR="006A3F04">
        <w:rPr>
          <w:i/>
          <w:spacing w:val="-102"/>
          <w:w w:val="99"/>
        </w:rPr>
        <w:t>M</w:t>
      </w:r>
      <w:r w:rsidR="006A3F04">
        <w:rPr>
          <w:spacing w:val="21"/>
          <w:w w:val="99"/>
          <w:position w:val="4"/>
        </w:rPr>
        <w:t>˙</w:t>
      </w:r>
      <w:r w:rsidR="006A3F04">
        <w:rPr>
          <w:w w:val="99"/>
          <w:position w:val="-2"/>
          <w:sz w:val="16"/>
        </w:rPr>
        <w:t>Bondi</w:t>
      </w:r>
      <w:r w:rsidR="006A3F04">
        <w:rPr>
          <w:spacing w:val="10"/>
          <w:position w:val="-2"/>
          <w:sz w:val="16"/>
        </w:rPr>
        <w:t xml:space="preserve"> </w:t>
      </w:r>
      <w:r w:rsidR="006A3F04">
        <w:rPr>
          <w:rFonts w:ascii="Lucida Sans Unicode" w:hAnsi="Lucida Sans Unicode"/>
          <w:w w:val="96"/>
        </w:rPr>
        <w:t>=</w:t>
      </w:r>
      <w:r w:rsidR="006A3F04">
        <w:rPr>
          <w:rFonts w:ascii="Lucida Sans Unicode" w:hAnsi="Lucida Sans Unicode"/>
          <w:spacing w:val="-30"/>
        </w:rPr>
        <w:t xml:space="preserve"> </w:t>
      </w:r>
      <w:r w:rsidR="006A3F04">
        <w:rPr>
          <w:rFonts w:ascii="Century Gothic" w:hAnsi="Century Gothic"/>
          <w:i/>
          <w:spacing w:val="16"/>
          <w:w w:val="81"/>
        </w:rPr>
        <w:t>π</w:t>
      </w:r>
      <w:r w:rsidR="006A3F04">
        <w:rPr>
          <w:i/>
          <w:spacing w:val="-1"/>
          <w:w w:val="99"/>
        </w:rPr>
        <w:t>G</w:t>
      </w:r>
      <w:r w:rsidR="006A3F04">
        <w:rPr>
          <w:spacing w:val="8"/>
          <w:w w:val="99"/>
          <w:position w:val="8"/>
          <w:sz w:val="16"/>
        </w:rPr>
        <w:t>2</w:t>
      </w:r>
      <w:r w:rsidR="006A3F04">
        <w:rPr>
          <w:i/>
          <w:spacing w:val="7"/>
          <w:w w:val="99"/>
        </w:rPr>
        <w:t>M</w:t>
      </w:r>
      <w:r w:rsidR="006A3F04">
        <w:rPr>
          <w:w w:val="99"/>
          <w:position w:val="8"/>
          <w:sz w:val="16"/>
        </w:rPr>
        <w:t>2</w:t>
      </w:r>
      <w:r w:rsidR="006A3F04">
        <w:rPr>
          <w:position w:val="8"/>
          <w:sz w:val="16"/>
        </w:rPr>
        <w:t xml:space="preserve">    </w:t>
      </w:r>
      <w:r w:rsidR="006A3F04">
        <w:rPr>
          <w:rFonts w:ascii="Century Gothic" w:hAnsi="Century Gothic"/>
          <w:i/>
          <w:spacing w:val="17"/>
          <w:w w:val="81"/>
        </w:rPr>
        <w:t>ρ</w:t>
      </w:r>
      <w:r w:rsidR="006A3F04">
        <w:rPr>
          <w:rFonts w:ascii="Verdana" w:hAnsi="Verdana"/>
          <w:i/>
          <w:spacing w:val="-1"/>
          <w:w w:val="109"/>
        </w:rPr>
        <w:t>/</w:t>
      </w:r>
      <w:r w:rsidR="006A3F04">
        <w:rPr>
          <w:i/>
          <w:w w:val="99"/>
        </w:rPr>
        <w:t>c</w:t>
      </w:r>
      <w:r w:rsidR="006A3F04">
        <w:rPr>
          <w:spacing w:val="8"/>
          <w:w w:val="99"/>
          <w:position w:val="8"/>
          <w:sz w:val="16"/>
        </w:rPr>
        <w:t>3</w:t>
      </w:r>
      <w:r w:rsidR="006A3F04">
        <w:rPr>
          <w:w w:val="99"/>
        </w:rPr>
        <w:t>,</w:t>
      </w:r>
      <w:r w:rsidR="006A3F04">
        <w:rPr>
          <w:spacing w:val="-8"/>
        </w:rPr>
        <w:t xml:space="preserve"> </w:t>
      </w:r>
      <w:r w:rsidR="006A3F04">
        <w:rPr>
          <w:i/>
          <w:w w:val="99"/>
        </w:rPr>
        <w:t>is</w:t>
      </w:r>
      <w:r w:rsidR="006A3F04">
        <w:rPr>
          <w:i/>
          <w:spacing w:val="-10"/>
        </w:rPr>
        <w:t xml:space="preserve"> </w:t>
      </w:r>
      <w:r w:rsidR="006A3F04">
        <w:rPr>
          <w:i/>
          <w:w w:val="99"/>
        </w:rPr>
        <w:t>known</w:t>
      </w:r>
      <w:r w:rsidR="006A3F04">
        <w:rPr>
          <w:i/>
          <w:spacing w:val="-10"/>
        </w:rPr>
        <w:t xml:space="preserve"> </w:t>
      </w:r>
      <w:r w:rsidR="006A3F04">
        <w:rPr>
          <w:i/>
          <w:w w:val="99"/>
        </w:rPr>
        <w:t>to</w:t>
      </w:r>
      <w:r w:rsidR="006A3F04">
        <w:rPr>
          <w:i/>
          <w:spacing w:val="-10"/>
        </w:rPr>
        <w:t xml:space="preserve"> </w:t>
      </w:r>
      <w:r w:rsidR="006A3F04">
        <w:rPr>
          <w:i/>
          <w:w w:val="99"/>
        </w:rPr>
        <w:t>be</w:t>
      </w:r>
      <w:r w:rsidR="006A3F04">
        <w:rPr>
          <w:i/>
          <w:spacing w:val="-10"/>
        </w:rPr>
        <w:t xml:space="preserve"> </w:t>
      </w:r>
      <w:r w:rsidR="006A3F04">
        <w:rPr>
          <w:i/>
          <w:w w:val="99"/>
        </w:rPr>
        <w:t>a</w:t>
      </w:r>
      <w:r w:rsidR="006A3F04">
        <w:rPr>
          <w:i/>
          <w:spacing w:val="-10"/>
        </w:rPr>
        <w:t xml:space="preserve"> </w:t>
      </w:r>
      <w:r w:rsidR="006A3F04">
        <w:rPr>
          <w:i/>
          <w:w w:val="99"/>
        </w:rPr>
        <w:t>conside</w:t>
      </w:r>
      <w:r w:rsidR="006A3F04">
        <w:rPr>
          <w:i/>
          <w:spacing w:val="-4"/>
          <w:w w:val="99"/>
        </w:rPr>
        <w:t>r</w:t>
      </w:r>
      <w:r w:rsidR="006A3F04">
        <w:rPr>
          <w:i/>
          <w:w w:val="99"/>
        </w:rPr>
        <w:t>able</w:t>
      </w:r>
      <w:r w:rsidR="006A3F04">
        <w:rPr>
          <w:i/>
          <w:spacing w:val="-10"/>
        </w:rPr>
        <w:t xml:space="preserve"> </w:t>
      </w:r>
      <w:r w:rsidR="006A3F04">
        <w:rPr>
          <w:i/>
          <w:spacing w:val="-3"/>
          <w:w w:val="99"/>
        </w:rPr>
        <w:t>o</w:t>
      </w:r>
      <w:r w:rsidR="006A3F04">
        <w:rPr>
          <w:i/>
          <w:w w:val="99"/>
        </w:rPr>
        <w:t>ve</w:t>
      </w:r>
      <w:r w:rsidR="006A3F04">
        <w:rPr>
          <w:i/>
          <w:spacing w:val="-3"/>
          <w:w w:val="99"/>
        </w:rPr>
        <w:t>r</w:t>
      </w:r>
      <w:r w:rsidR="006A3F04">
        <w:rPr>
          <w:i/>
          <w:w w:val="98"/>
        </w:rPr>
        <w:t>simplification</w:t>
      </w:r>
      <w:r w:rsidR="006A3F04">
        <w:rPr>
          <w:i/>
          <w:spacing w:val="-10"/>
        </w:rPr>
        <w:t xml:space="preserve"> </w:t>
      </w:r>
      <w:r w:rsidR="006A3F04">
        <w:rPr>
          <w:w w:val="99"/>
        </w:rPr>
        <w:t>(e.g.,</w:t>
      </w:r>
    </w:p>
    <w:p w14:paraId="40A02EF3" w14:textId="77777777" w:rsidR="006770BD" w:rsidRDefault="006A3F04">
      <w:pPr>
        <w:pStyle w:val="BodyText"/>
        <w:spacing w:line="249" w:lineRule="exact"/>
        <w:ind w:left="162"/>
        <w:jc w:val="left"/>
      </w:pPr>
      <w:hyperlink w:anchor="_bookmark39" w:history="1">
        <w:r>
          <w:t xml:space="preserve">Edgar, </w:t>
        </w:r>
      </w:hyperlink>
      <w:hyperlink w:anchor="_bookmark39" w:history="1">
        <w:r>
          <w:t xml:space="preserve">2004). </w:t>
        </w:r>
      </w:hyperlink>
      <w:commentRangeStart w:id="88"/>
      <w:r>
        <w:t>We need a new theory. And we need new observations to guide us here.</w:t>
      </w:r>
    </w:p>
    <w:commentRangeEnd w:id="88"/>
    <w:p w14:paraId="5C35E728" w14:textId="77777777" w:rsidR="006770BD" w:rsidRDefault="0097104E">
      <w:pPr>
        <w:pStyle w:val="BodyText"/>
        <w:spacing w:before="3"/>
        <w:jc w:val="left"/>
        <w:rPr>
          <w:sz w:val="29"/>
        </w:rPr>
      </w:pPr>
      <w:r>
        <w:rPr>
          <w:rStyle w:val="CommentReference"/>
        </w:rPr>
        <w:commentReference w:id="88"/>
      </w:r>
    </w:p>
    <w:p w14:paraId="1AF1E34B" w14:textId="77777777" w:rsidR="006770BD" w:rsidRDefault="006A3F04">
      <w:pPr>
        <w:pStyle w:val="Heading3"/>
        <w:numPr>
          <w:ilvl w:val="2"/>
          <w:numId w:val="6"/>
        </w:numPr>
        <w:tabs>
          <w:tab w:val="left" w:pos="816"/>
          <w:tab w:val="left" w:pos="817"/>
        </w:tabs>
        <w:ind w:hanging="654"/>
      </w:pPr>
      <w:bookmarkStart w:id="89" w:name="Upcoming_Surveys,_Instruments_and_Missio"/>
      <w:bookmarkStart w:id="90" w:name="_bookmark6"/>
      <w:bookmarkEnd w:id="89"/>
      <w:bookmarkEnd w:id="90"/>
      <w:commentRangeStart w:id="91"/>
      <w:r>
        <w:t>Upcoming Surveys, Instruments and</w:t>
      </w:r>
      <w:r>
        <w:rPr>
          <w:spacing w:val="-6"/>
        </w:rPr>
        <w:t xml:space="preserve"> </w:t>
      </w:r>
      <w:r>
        <w:t>Missions</w:t>
      </w:r>
      <w:commentRangeEnd w:id="91"/>
      <w:r w:rsidR="006F01A7">
        <w:rPr>
          <w:rStyle w:val="CommentReference"/>
          <w:b w:val="0"/>
          <w:bCs w:val="0"/>
        </w:rPr>
        <w:commentReference w:id="91"/>
      </w:r>
    </w:p>
    <w:p w14:paraId="4CA96E17" w14:textId="6D99DB0D" w:rsidR="006770BD" w:rsidRDefault="006A3F04">
      <w:pPr>
        <w:pStyle w:val="BodyText"/>
        <w:spacing w:before="166" w:line="256" w:lineRule="auto"/>
        <w:ind w:left="162" w:right="220"/>
      </w:pPr>
      <w:hyperlink w:anchor="_bookmark61" w:history="1">
        <w:r>
          <w:t xml:space="preserve">(Lawrence, </w:t>
        </w:r>
      </w:hyperlink>
      <w:hyperlink w:anchor="_bookmark61" w:history="1">
        <w:r>
          <w:t xml:space="preserve">2016) </w:t>
        </w:r>
      </w:hyperlink>
      <w:r>
        <w:t>emphasize that variability studies hold information on otherwise unresolvable regions in quasars.</w:t>
      </w:r>
      <w:r>
        <w:rPr>
          <w:spacing w:val="3"/>
        </w:rPr>
        <w:t xml:space="preserve"> </w:t>
      </w:r>
      <w:ins w:id="92" w:author="Eirini" w:date="2018-02-13T13:59:00Z">
        <w:r w:rsidR="00852B08">
          <w:t>L</w:t>
        </w:r>
        <w:r w:rsidR="00852B08">
          <w:t>ikewise</w:t>
        </w:r>
        <w:r w:rsidR="00852B08">
          <w:t xml:space="preserve">, </w:t>
        </w:r>
      </w:ins>
      <w:del w:id="93" w:author="Eirini" w:date="2018-02-13T13:59:00Z">
        <w:r w:rsidDel="00852B08">
          <w:delText>And</w:delText>
        </w:r>
      </w:del>
      <w:r>
        <w:rPr>
          <w:spacing w:val="-8"/>
        </w:rPr>
        <w:t xml:space="preserve"> </w:t>
      </w:r>
      <w:r>
        <w:t>population</w:t>
      </w:r>
      <w:r>
        <w:rPr>
          <w:spacing w:val="-8"/>
        </w:rPr>
        <w:t xml:space="preserve"> </w:t>
      </w:r>
      <w:r>
        <w:t>studies</w:t>
      </w:r>
      <w:r>
        <w:rPr>
          <w:spacing w:val="-8"/>
        </w:rPr>
        <w:t xml:space="preserve"> </w:t>
      </w:r>
      <w:r>
        <w:t>of</w:t>
      </w:r>
      <w:r>
        <w:rPr>
          <w:spacing w:val="-8"/>
        </w:rPr>
        <w:t xml:space="preserve"> </w:t>
      </w:r>
      <w:r>
        <w:t>large</w:t>
      </w:r>
      <w:r>
        <w:rPr>
          <w:spacing w:val="-8"/>
        </w:rPr>
        <w:t xml:space="preserve"> </w:t>
      </w:r>
      <w:r>
        <w:t>samples</w:t>
      </w:r>
      <w:r>
        <w:rPr>
          <w:spacing w:val="-8"/>
        </w:rPr>
        <w:t xml:space="preserve"> </w:t>
      </w:r>
      <w:del w:id="94" w:author="Eirini" w:date="2018-02-13T13:59:00Z">
        <w:r w:rsidDel="00852B08">
          <w:delText>likewise</w:delText>
        </w:r>
        <w:r w:rsidDel="00852B08">
          <w:rPr>
            <w:spacing w:val="-8"/>
          </w:rPr>
          <w:delText xml:space="preserve"> </w:delText>
        </w:r>
      </w:del>
      <w:r>
        <w:rPr>
          <w:spacing w:val="-3"/>
        </w:rPr>
        <w:t>have</w:t>
      </w:r>
      <w:r>
        <w:rPr>
          <w:spacing w:val="-8"/>
        </w:rPr>
        <w:t xml:space="preserve"> </w:t>
      </w:r>
      <w:r>
        <w:t>been</w:t>
      </w:r>
      <w:r>
        <w:rPr>
          <w:spacing w:val="-8"/>
        </w:rPr>
        <w:t xml:space="preserve"> </w:t>
      </w:r>
      <w:r>
        <w:t>very</w:t>
      </w:r>
      <w:r>
        <w:rPr>
          <w:spacing w:val="-8"/>
        </w:rPr>
        <w:t xml:space="preserve"> </w:t>
      </w:r>
      <w:r>
        <w:t>productive</w:t>
      </w:r>
      <w:r>
        <w:rPr>
          <w:spacing w:val="-8"/>
        </w:rPr>
        <w:t xml:space="preserve"> </w:t>
      </w:r>
      <w:r>
        <w:t>for</w:t>
      </w:r>
      <w:r>
        <w:rPr>
          <w:spacing w:val="-8"/>
        </w:rPr>
        <w:t xml:space="preserve"> </w:t>
      </w:r>
      <w:r>
        <w:t>our</w:t>
      </w:r>
      <w:r>
        <w:rPr>
          <w:spacing w:val="-8"/>
        </w:rPr>
        <w:t xml:space="preserve"> </w:t>
      </w:r>
      <w:r>
        <w:t>understanding</w:t>
      </w:r>
      <w:r>
        <w:rPr>
          <w:spacing w:val="-8"/>
        </w:rPr>
        <w:t xml:space="preserve"> </w:t>
      </w:r>
      <w:r>
        <w:t>of quasars. These two themes are coming together in the idea of systematic variability studies of large samples and</w:t>
      </w:r>
      <w:r>
        <w:rPr>
          <w:spacing w:val="-9"/>
        </w:rPr>
        <w:t xml:space="preserve"> </w:t>
      </w:r>
      <w:r>
        <w:rPr>
          <w:i/>
        </w:rPr>
        <w:t>over</w:t>
      </w:r>
      <w:r>
        <w:rPr>
          <w:i/>
          <w:spacing w:val="-10"/>
        </w:rPr>
        <w:t xml:space="preserve"> </w:t>
      </w:r>
      <w:r>
        <w:rPr>
          <w:i/>
        </w:rPr>
        <w:t>the</w:t>
      </w:r>
      <w:r>
        <w:rPr>
          <w:i/>
          <w:spacing w:val="-9"/>
        </w:rPr>
        <w:t xml:space="preserve"> </w:t>
      </w:r>
      <w:r>
        <w:rPr>
          <w:i/>
        </w:rPr>
        <w:t>next</w:t>
      </w:r>
      <w:r>
        <w:rPr>
          <w:i/>
          <w:spacing w:val="-10"/>
        </w:rPr>
        <w:t xml:space="preserve"> </w:t>
      </w:r>
      <w:r>
        <w:rPr>
          <w:i/>
        </w:rPr>
        <w:t>5</w:t>
      </w:r>
      <w:r>
        <w:rPr>
          <w:i/>
          <w:spacing w:val="-10"/>
        </w:rPr>
        <w:t xml:space="preserve"> </w:t>
      </w:r>
      <w:r>
        <w:rPr>
          <w:i/>
        </w:rPr>
        <w:t>or</w:t>
      </w:r>
      <w:r>
        <w:rPr>
          <w:i/>
          <w:spacing w:val="-9"/>
        </w:rPr>
        <w:t xml:space="preserve"> </w:t>
      </w:r>
      <w:r>
        <w:rPr>
          <w:i/>
        </w:rPr>
        <w:t>so</w:t>
      </w:r>
      <w:r>
        <w:rPr>
          <w:i/>
          <w:spacing w:val="-10"/>
        </w:rPr>
        <w:t xml:space="preserve"> </w:t>
      </w:r>
      <w:r>
        <w:rPr>
          <w:i/>
        </w:rPr>
        <w:t>years</w:t>
      </w:r>
      <w:r>
        <w:rPr>
          <w:i/>
          <w:spacing w:val="-10"/>
        </w:rPr>
        <w:t xml:space="preserve"> </w:t>
      </w:r>
      <w:r>
        <w:t>the</w:t>
      </w:r>
      <w:r>
        <w:rPr>
          <w:spacing w:val="-10"/>
        </w:rPr>
        <w:t xml:space="preserve"> </w:t>
      </w:r>
      <w:r>
        <w:t>field</w:t>
      </w:r>
      <w:r>
        <w:rPr>
          <w:spacing w:val="-9"/>
        </w:rPr>
        <w:t xml:space="preserve"> </w:t>
      </w:r>
      <w:r>
        <w:t>of</w:t>
      </w:r>
      <w:r>
        <w:rPr>
          <w:spacing w:val="-10"/>
        </w:rPr>
        <w:t xml:space="preserve"> </w:t>
      </w:r>
      <w:r>
        <w:t>observational</w:t>
      </w:r>
      <w:r>
        <w:rPr>
          <w:spacing w:val="-10"/>
        </w:rPr>
        <w:t xml:space="preserve"> </w:t>
      </w:r>
      <w:r>
        <w:t>extragalactic</w:t>
      </w:r>
      <w:r>
        <w:rPr>
          <w:spacing w:val="-10"/>
        </w:rPr>
        <w:t xml:space="preserve"> </w:t>
      </w:r>
      <w:r>
        <w:t>astrophysics</w:t>
      </w:r>
      <w:r>
        <w:rPr>
          <w:spacing w:val="-9"/>
        </w:rPr>
        <w:t xml:space="preserve"> </w:t>
      </w:r>
      <w:r>
        <w:t>is</w:t>
      </w:r>
      <w:r>
        <w:rPr>
          <w:spacing w:val="-10"/>
        </w:rPr>
        <w:t xml:space="preserve"> </w:t>
      </w:r>
      <w:r>
        <w:t>poised</w:t>
      </w:r>
      <w:r>
        <w:rPr>
          <w:spacing w:val="-10"/>
        </w:rPr>
        <w:t xml:space="preserve"> </w:t>
      </w:r>
      <w:r>
        <w:t>for</w:t>
      </w:r>
      <w:r>
        <w:rPr>
          <w:spacing w:val="-9"/>
        </w:rPr>
        <w:t xml:space="preserve"> </w:t>
      </w:r>
      <w:r>
        <w:t>a</w:t>
      </w:r>
      <w:r>
        <w:rPr>
          <w:spacing w:val="-10"/>
        </w:rPr>
        <w:t xml:space="preserve"> </w:t>
      </w:r>
      <w:r>
        <w:t>fundamental and rapid</w:t>
      </w:r>
      <w:r>
        <w:rPr>
          <w:spacing w:val="-3"/>
        </w:rPr>
        <w:t xml:space="preserve"> </w:t>
      </w:r>
      <w:r>
        <w:t>change.</w:t>
      </w:r>
    </w:p>
    <w:p w14:paraId="1AF14AE4" w14:textId="43680FA5" w:rsidR="006770BD" w:rsidRDefault="00200F4C">
      <w:pPr>
        <w:pStyle w:val="BodyText"/>
        <w:spacing w:before="121"/>
        <w:ind w:left="162" w:right="220"/>
      </w:pPr>
      <w:commentRangeStart w:id="95"/>
      <w:r>
        <w:rPr>
          <w:noProof/>
          <w:lang w:val="en-GB" w:eastAsia="en-GB"/>
        </w:rPr>
        <mc:AlternateContent>
          <mc:Choice Requires="wps">
            <w:drawing>
              <wp:anchor distT="0" distB="0" distL="0" distR="0" simplePos="0" relativeHeight="251645952" behindDoc="0" locked="0" layoutInCell="1" allowOverlap="1" wp14:anchorId="136965F4" wp14:editId="76375295">
                <wp:simplePos x="0" y="0"/>
                <wp:positionH relativeFrom="page">
                  <wp:posOffset>737870</wp:posOffset>
                </wp:positionH>
                <wp:positionV relativeFrom="paragraph">
                  <wp:posOffset>1188720</wp:posOffset>
                </wp:positionV>
                <wp:extent cx="2433955" cy="0"/>
                <wp:effectExtent l="13970" t="6350" r="9525" b="12700"/>
                <wp:wrapTopAndBottom/>
                <wp:docPr id="137"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39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21509" id="Line 120"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8.1pt,93.6pt" to="249.75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" strokeweight=".14042mm">
                <w10:wrap type="topAndBottom" anchorx="page"/>
              </v:line>
            </w:pict>
          </mc:Fallback>
        </mc:AlternateContent>
      </w:r>
      <w:r w:rsidR="006A3F04">
        <w:t>Starting</w:t>
      </w:r>
      <w:r w:rsidR="006A3F04">
        <w:rPr>
          <w:spacing w:val="-3"/>
        </w:rPr>
        <w:t xml:space="preserve"> </w:t>
      </w:r>
      <w:r w:rsidR="006A3F04">
        <w:t>in</w:t>
      </w:r>
      <w:r w:rsidR="006A3F04">
        <w:rPr>
          <w:spacing w:val="-3"/>
        </w:rPr>
        <w:t xml:space="preserve"> </w:t>
      </w:r>
      <w:r w:rsidR="006A3F04">
        <w:t>late</w:t>
      </w:r>
      <w:r w:rsidR="006A3F04">
        <w:rPr>
          <w:spacing w:val="-4"/>
        </w:rPr>
        <w:t xml:space="preserve"> </w:t>
      </w:r>
      <w:r w:rsidR="006A3F04">
        <w:t>2019</w:t>
      </w:r>
      <w:commentRangeEnd w:id="95"/>
      <w:r w:rsidR="00852B08">
        <w:rPr>
          <w:rStyle w:val="CommentReference"/>
        </w:rPr>
        <w:commentReference w:id="95"/>
      </w:r>
      <w:r w:rsidR="006A3F04">
        <w:t>,</w:t>
      </w:r>
      <w:r w:rsidR="006A3F04">
        <w:rPr>
          <w:spacing w:val="-3"/>
        </w:rPr>
        <w:t xml:space="preserve"> </w:t>
      </w:r>
      <w:r w:rsidR="006A3F04">
        <w:t>a</w:t>
      </w:r>
      <w:r w:rsidR="006A3F04">
        <w:rPr>
          <w:spacing w:val="-3"/>
        </w:rPr>
        <w:t xml:space="preserve"> </w:t>
      </w:r>
      <w:r w:rsidR="006A3F04">
        <w:t>fleet</w:t>
      </w:r>
      <w:r w:rsidR="006A3F04">
        <w:rPr>
          <w:spacing w:val="-3"/>
        </w:rPr>
        <w:t xml:space="preserve"> </w:t>
      </w:r>
      <w:r w:rsidR="006A3F04">
        <w:t>of</w:t>
      </w:r>
      <w:r w:rsidR="006A3F04">
        <w:rPr>
          <w:spacing w:val="-4"/>
        </w:rPr>
        <w:t xml:space="preserve"> </w:t>
      </w:r>
      <w:r w:rsidR="006A3F04">
        <w:t>new</w:t>
      </w:r>
      <w:r w:rsidR="006A3F04">
        <w:rPr>
          <w:spacing w:val="-3"/>
        </w:rPr>
        <w:t xml:space="preserve"> </w:t>
      </w:r>
      <w:r w:rsidR="006A3F04">
        <w:t>telescopes,</w:t>
      </w:r>
      <w:r w:rsidR="006A3F04">
        <w:rPr>
          <w:spacing w:val="-3"/>
        </w:rPr>
        <w:t xml:space="preserve"> </w:t>
      </w:r>
      <w:r w:rsidR="006A3F04">
        <w:t>instruments</w:t>
      </w:r>
      <w:r w:rsidR="006A3F04">
        <w:rPr>
          <w:spacing w:val="-4"/>
        </w:rPr>
        <w:t xml:space="preserve"> </w:t>
      </w:r>
      <w:r w:rsidR="006A3F04">
        <w:t>and</w:t>
      </w:r>
      <w:r w:rsidR="006A3F04">
        <w:rPr>
          <w:spacing w:val="-3"/>
        </w:rPr>
        <w:t xml:space="preserve"> </w:t>
      </w:r>
      <w:r w:rsidR="006A3F04">
        <w:t>missions</w:t>
      </w:r>
      <w:r w:rsidR="006A3F04">
        <w:rPr>
          <w:spacing w:val="-3"/>
        </w:rPr>
        <w:t xml:space="preserve"> </w:t>
      </w:r>
      <w:r w:rsidR="006A3F04">
        <w:t>are</w:t>
      </w:r>
      <w:r w:rsidR="006A3F04">
        <w:rPr>
          <w:spacing w:val="-3"/>
        </w:rPr>
        <w:t xml:space="preserve"> </w:t>
      </w:r>
      <w:r w:rsidR="006A3F04">
        <w:t>coming</w:t>
      </w:r>
      <w:r w:rsidR="006A3F04">
        <w:rPr>
          <w:spacing w:val="-4"/>
        </w:rPr>
        <w:t xml:space="preserve"> </w:t>
      </w:r>
      <w:r w:rsidR="006A3F04">
        <w:t>online</w:t>
      </w:r>
      <w:r w:rsidR="006A3F04">
        <w:rPr>
          <w:spacing w:val="-3"/>
        </w:rPr>
        <w:t xml:space="preserve"> </w:t>
      </w:r>
      <w:r w:rsidR="006A3F04">
        <w:t>over</w:t>
      </w:r>
      <w:r w:rsidR="006A3F04">
        <w:rPr>
          <w:spacing w:val="-3"/>
        </w:rPr>
        <w:t xml:space="preserve"> </w:t>
      </w:r>
      <w:r w:rsidR="006A3F04">
        <w:t>the</w:t>
      </w:r>
      <w:r w:rsidR="006A3F04">
        <w:rPr>
          <w:spacing w:val="-3"/>
        </w:rPr>
        <w:t xml:space="preserve"> </w:t>
      </w:r>
      <w:r w:rsidR="006A3F04">
        <w:t>next</w:t>
      </w:r>
      <w:r w:rsidR="006A3F04">
        <w:rPr>
          <w:spacing w:val="-4"/>
        </w:rPr>
        <w:t xml:space="preserve"> </w:t>
      </w:r>
      <w:r w:rsidR="006A3F04">
        <w:t xml:space="preserve">few years that will leap-frog the quality and quantity of data we </w:t>
      </w:r>
      <w:r w:rsidR="006A3F04">
        <w:rPr>
          <w:spacing w:val="-3"/>
        </w:rPr>
        <w:t xml:space="preserve">have </w:t>
      </w:r>
      <w:r w:rsidR="006A3F04">
        <w:t xml:space="preserve">available </w:t>
      </w:r>
      <w:r w:rsidR="006A3F04">
        <w:rPr>
          <w:spacing w:val="-3"/>
        </w:rPr>
        <w:t xml:space="preserve">today. </w:t>
      </w:r>
      <w:r w:rsidR="006A3F04">
        <w:t>Over the course of the next 5-6 years, surveys and missions including the fifth incarnation of the Sloan Digital Sky Survey (SDSS-V</w:t>
      </w:r>
      <w:hyperlink w:anchor="_bookmark8" w:history="1">
        <w:r w:rsidR="006A3F04">
          <w:rPr>
            <w:position w:val="8"/>
            <w:sz w:val="16"/>
          </w:rPr>
          <w:t>3</w:t>
        </w:r>
      </w:hyperlink>
      <w:r w:rsidR="006A3F04">
        <w:t>), the</w:t>
      </w:r>
      <w:r w:rsidR="006A3F04">
        <w:rPr>
          <w:spacing w:val="-12"/>
        </w:rPr>
        <w:t xml:space="preserve"> </w:t>
      </w:r>
      <w:r w:rsidR="006A3F04">
        <w:t>Large</w:t>
      </w:r>
      <w:r w:rsidR="006A3F04">
        <w:rPr>
          <w:spacing w:val="-12"/>
        </w:rPr>
        <w:t xml:space="preserve"> </w:t>
      </w:r>
      <w:r w:rsidR="006A3F04">
        <w:t>Synoptic</w:t>
      </w:r>
      <w:r w:rsidR="006A3F04">
        <w:rPr>
          <w:spacing w:val="-12"/>
        </w:rPr>
        <w:t xml:space="preserve"> </w:t>
      </w:r>
      <w:r w:rsidR="006A3F04">
        <w:t>Survey</w:t>
      </w:r>
      <w:r w:rsidR="006A3F04">
        <w:rPr>
          <w:spacing w:val="-12"/>
        </w:rPr>
        <w:t xml:space="preserve"> </w:t>
      </w:r>
      <w:r w:rsidR="006A3F04">
        <w:t>Telescope</w:t>
      </w:r>
      <w:r w:rsidR="006A3F04">
        <w:rPr>
          <w:spacing w:val="-12"/>
        </w:rPr>
        <w:t xml:space="preserve"> </w:t>
      </w:r>
      <w:r w:rsidR="006A3F04">
        <w:t>(LSST</w:t>
      </w:r>
      <w:hyperlink w:anchor="_bookmark9" w:history="1">
        <w:r w:rsidR="006A3F04">
          <w:rPr>
            <w:position w:val="8"/>
            <w:sz w:val="16"/>
          </w:rPr>
          <w:t>4</w:t>
        </w:r>
      </w:hyperlink>
      <w:r w:rsidR="006A3F04">
        <w:t>),</w:t>
      </w:r>
      <w:r w:rsidR="006A3F04">
        <w:rPr>
          <w:spacing w:val="-12"/>
        </w:rPr>
        <w:t xml:space="preserve"> </w:t>
      </w:r>
      <w:r w:rsidR="006A3F04">
        <w:t>the</w:t>
      </w:r>
      <w:r w:rsidR="006A3F04">
        <w:rPr>
          <w:spacing w:val="-12"/>
        </w:rPr>
        <w:t xml:space="preserve"> </w:t>
      </w:r>
      <w:r w:rsidR="006A3F04">
        <w:t>Dark</w:t>
      </w:r>
      <w:r w:rsidR="006A3F04">
        <w:rPr>
          <w:spacing w:val="-12"/>
        </w:rPr>
        <w:t xml:space="preserve"> </w:t>
      </w:r>
      <w:r w:rsidR="006A3F04">
        <w:t>Energy</w:t>
      </w:r>
      <w:r w:rsidR="006A3F04">
        <w:rPr>
          <w:spacing w:val="-12"/>
        </w:rPr>
        <w:t xml:space="preserve"> </w:t>
      </w:r>
      <w:r w:rsidR="006A3F04">
        <w:t>Spectroscopic</w:t>
      </w:r>
      <w:r w:rsidR="006A3F04">
        <w:rPr>
          <w:spacing w:val="-12"/>
        </w:rPr>
        <w:t xml:space="preserve"> </w:t>
      </w:r>
      <w:r w:rsidR="006A3F04">
        <w:t>Instrument</w:t>
      </w:r>
      <w:r w:rsidR="006A3F04">
        <w:rPr>
          <w:spacing w:val="-12"/>
        </w:rPr>
        <w:t xml:space="preserve"> </w:t>
      </w:r>
      <w:r w:rsidR="006A3F04">
        <w:t>(DESI</w:t>
      </w:r>
      <w:hyperlink w:anchor="_bookmark10" w:history="1">
        <w:r w:rsidR="006A3F04">
          <w:rPr>
            <w:position w:val="8"/>
            <w:sz w:val="16"/>
          </w:rPr>
          <w:t>5</w:t>
        </w:r>
      </w:hyperlink>
      <w:r w:rsidR="006A3F04">
        <w:t>)</w:t>
      </w:r>
      <w:r w:rsidR="006A3F04">
        <w:rPr>
          <w:spacing w:val="-12"/>
        </w:rPr>
        <w:t xml:space="preserve"> </w:t>
      </w:r>
      <w:r w:rsidR="006A3F04">
        <w:rPr>
          <w:spacing w:val="-4"/>
        </w:rPr>
        <w:t>survey,</w:t>
      </w:r>
      <w:r w:rsidR="006A3F04">
        <w:rPr>
          <w:spacing w:val="-11"/>
        </w:rPr>
        <w:t xml:space="preserve"> </w:t>
      </w:r>
      <w:r w:rsidR="006A3F04">
        <w:t>the 4-meter Multi-Object Spectroscopic Telescope (4MOST</w:t>
      </w:r>
      <w:hyperlink w:anchor="_bookmark11" w:history="1">
        <w:r w:rsidR="006A3F04">
          <w:rPr>
            <w:position w:val="8"/>
            <w:sz w:val="16"/>
          </w:rPr>
          <w:t>6</w:t>
        </w:r>
      </w:hyperlink>
      <w:r w:rsidR="006A3F04">
        <w:t xml:space="preserve">) </w:t>
      </w:r>
      <w:r w:rsidR="006A3F04">
        <w:rPr>
          <w:spacing w:val="-4"/>
        </w:rPr>
        <w:t xml:space="preserve">survey, </w:t>
      </w:r>
      <w:r w:rsidR="006A3F04">
        <w:t xml:space="preserve">and the ESA </w:t>
      </w:r>
      <w:r w:rsidR="006A3F04">
        <w:rPr>
          <w:i/>
        </w:rPr>
        <w:t xml:space="preserve">Euclid </w:t>
      </w:r>
      <w:r w:rsidR="006A3F04">
        <w:t>mission</w:t>
      </w:r>
      <w:hyperlink w:anchor="_bookmark12" w:history="1">
        <w:r w:rsidR="006A3F04">
          <w:rPr>
            <w:position w:val="8"/>
            <w:sz w:val="16"/>
          </w:rPr>
          <w:t>7</w:t>
        </w:r>
      </w:hyperlink>
      <w:r w:rsidR="006A3F04">
        <w:t>, will see</w:t>
      </w:r>
      <w:r w:rsidR="006A3F04">
        <w:rPr>
          <w:spacing w:val="-32"/>
        </w:rPr>
        <w:t xml:space="preserve"> </w:t>
      </w:r>
      <w:r w:rsidR="006A3F04">
        <w:t xml:space="preserve">first light. Even more imminent is the launch of the </w:t>
      </w:r>
      <w:r w:rsidR="006A3F04">
        <w:rPr>
          <w:i/>
        </w:rPr>
        <w:t xml:space="preserve">James </w:t>
      </w:r>
      <w:r w:rsidR="006A3F04">
        <w:rPr>
          <w:i/>
          <w:spacing w:val="-6"/>
        </w:rPr>
        <w:t xml:space="preserve">Webb </w:t>
      </w:r>
      <w:r w:rsidR="006A3F04">
        <w:rPr>
          <w:i/>
        </w:rPr>
        <w:t xml:space="preserve">Space </w:t>
      </w:r>
      <w:r w:rsidR="006A3F04">
        <w:rPr>
          <w:i/>
          <w:spacing w:val="-3"/>
        </w:rPr>
        <w:t>Telescope</w:t>
      </w:r>
      <w:r w:rsidR="006A3F04">
        <w:rPr>
          <w:i/>
          <w:spacing w:val="-8"/>
        </w:rPr>
        <w:t xml:space="preserve"> </w:t>
      </w:r>
      <w:r w:rsidR="006A3F04">
        <w:t>(JWST</w:t>
      </w:r>
      <w:hyperlink w:anchor="_bookmark13" w:history="1">
        <w:r w:rsidR="006A3F04">
          <w:rPr>
            <w:position w:val="8"/>
            <w:sz w:val="16"/>
          </w:rPr>
          <w:t>8</w:t>
        </w:r>
      </w:hyperlink>
      <w:r w:rsidR="006A3F04">
        <w:t>).</w:t>
      </w:r>
    </w:p>
    <w:p w14:paraId="35D2BAD6" w14:textId="77777777" w:rsidR="006770BD" w:rsidRDefault="006A3F04">
      <w:pPr>
        <w:pStyle w:val="ListParagraph"/>
        <w:numPr>
          <w:ilvl w:val="0"/>
          <w:numId w:val="7"/>
        </w:numPr>
        <w:tabs>
          <w:tab w:val="left" w:pos="332"/>
        </w:tabs>
        <w:spacing w:line="253" w:lineRule="exact"/>
        <w:ind w:left="331" w:hanging="169"/>
        <w:jc w:val="both"/>
        <w:rPr>
          <w:sz w:val="18"/>
        </w:rPr>
      </w:pPr>
      <w:bookmarkStart w:id="96" w:name="_bookmark7"/>
      <w:bookmarkStart w:id="97" w:name="_bookmark10"/>
      <w:bookmarkEnd w:id="96"/>
      <w:bookmarkEnd w:id="97"/>
      <w:r>
        <w:rPr>
          <w:w w:val="110"/>
          <w:sz w:val="18"/>
        </w:rPr>
        <w:t>The</w:t>
      </w:r>
      <w:r>
        <w:rPr>
          <w:spacing w:val="-22"/>
          <w:w w:val="110"/>
          <w:sz w:val="18"/>
        </w:rPr>
        <w:t xml:space="preserve"> </w:t>
      </w:r>
      <w:r>
        <w:rPr>
          <w:w w:val="110"/>
          <w:sz w:val="18"/>
        </w:rPr>
        <w:t>times</w:t>
      </w:r>
      <w:r>
        <w:rPr>
          <w:spacing w:val="-21"/>
          <w:w w:val="110"/>
          <w:sz w:val="18"/>
        </w:rPr>
        <w:t xml:space="preserve"> </w:t>
      </w:r>
      <w:r>
        <w:rPr>
          <w:w w:val="110"/>
          <w:sz w:val="18"/>
        </w:rPr>
        <w:t>are</w:t>
      </w:r>
      <w:r>
        <w:rPr>
          <w:spacing w:val="-22"/>
          <w:w w:val="110"/>
          <w:sz w:val="18"/>
        </w:rPr>
        <w:t xml:space="preserve"> </w:t>
      </w:r>
      <w:r>
        <w:rPr>
          <w:w w:val="110"/>
          <w:sz w:val="18"/>
        </w:rPr>
        <w:t>spaced</w:t>
      </w:r>
      <w:r>
        <w:rPr>
          <w:spacing w:val="-22"/>
          <w:w w:val="110"/>
          <w:sz w:val="18"/>
        </w:rPr>
        <w:t xml:space="preserve"> </w:t>
      </w:r>
      <w:bookmarkStart w:id="98" w:name="_bookmark11"/>
      <w:bookmarkEnd w:id="98"/>
      <w:r>
        <w:rPr>
          <w:w w:val="110"/>
          <w:sz w:val="18"/>
        </w:rPr>
        <w:t>logarithmically</w:t>
      </w:r>
      <w:r>
        <w:rPr>
          <w:spacing w:val="-21"/>
          <w:w w:val="110"/>
          <w:sz w:val="18"/>
        </w:rPr>
        <w:t xml:space="preserve"> </w:t>
      </w:r>
      <w:bookmarkStart w:id="99" w:name="_bookmark12"/>
      <w:bookmarkEnd w:id="99"/>
      <w:r>
        <w:rPr>
          <w:w w:val="110"/>
          <w:sz w:val="18"/>
        </w:rPr>
        <w:t>in</w:t>
      </w:r>
      <w:r>
        <w:rPr>
          <w:spacing w:val="-22"/>
          <w:w w:val="110"/>
          <w:sz w:val="18"/>
        </w:rPr>
        <w:t xml:space="preserve"> </w:t>
      </w:r>
      <w:r>
        <w:rPr>
          <w:w w:val="110"/>
          <w:sz w:val="18"/>
        </w:rPr>
        <w:t>the</w:t>
      </w:r>
      <w:r>
        <w:rPr>
          <w:spacing w:val="-22"/>
          <w:w w:val="110"/>
          <w:sz w:val="18"/>
        </w:rPr>
        <w:t xml:space="preserve"> </w:t>
      </w:r>
      <w:r>
        <w:rPr>
          <w:w w:val="110"/>
          <w:sz w:val="18"/>
        </w:rPr>
        <w:t>expansion</w:t>
      </w:r>
      <w:r>
        <w:rPr>
          <w:spacing w:val="-21"/>
          <w:w w:val="110"/>
          <w:sz w:val="18"/>
        </w:rPr>
        <w:t xml:space="preserve"> </w:t>
      </w:r>
      <w:r>
        <w:rPr>
          <w:w w:val="110"/>
          <w:sz w:val="18"/>
        </w:rPr>
        <w:t>factor</w:t>
      </w:r>
      <w:r>
        <w:rPr>
          <w:spacing w:val="-22"/>
          <w:w w:val="110"/>
          <w:sz w:val="18"/>
        </w:rPr>
        <w:t xml:space="preserve"> </w:t>
      </w:r>
      <w:r>
        <w:rPr>
          <w:i/>
          <w:w w:val="110"/>
          <w:sz w:val="18"/>
        </w:rPr>
        <w:t>a</w:t>
      </w:r>
      <w:r>
        <w:rPr>
          <w:i/>
          <w:spacing w:val="-22"/>
          <w:w w:val="110"/>
          <w:sz w:val="18"/>
        </w:rPr>
        <w:t xml:space="preserve"> </w:t>
      </w:r>
      <w:r>
        <w:rPr>
          <w:w w:val="110"/>
          <w:sz w:val="18"/>
        </w:rPr>
        <w:t>such</w:t>
      </w:r>
      <w:r>
        <w:rPr>
          <w:spacing w:val="-22"/>
          <w:w w:val="110"/>
          <w:sz w:val="18"/>
        </w:rPr>
        <w:t xml:space="preserve"> </w:t>
      </w:r>
      <w:bookmarkStart w:id="100" w:name="_bookmark13"/>
      <w:bookmarkEnd w:id="100"/>
      <w:r>
        <w:rPr>
          <w:w w:val="110"/>
          <w:sz w:val="18"/>
        </w:rPr>
        <w:t>that</w:t>
      </w:r>
      <w:r>
        <w:rPr>
          <w:spacing w:val="-21"/>
          <w:w w:val="110"/>
          <w:sz w:val="18"/>
        </w:rPr>
        <w:t xml:space="preserve"> </w:t>
      </w:r>
      <w:r>
        <w:rPr>
          <w:rFonts w:ascii="Arial Unicode MS" w:hAnsi="Arial Unicode MS"/>
          <w:w w:val="110"/>
          <w:sz w:val="18"/>
        </w:rPr>
        <w:t>∆</w:t>
      </w:r>
      <w:r>
        <w:rPr>
          <w:i/>
          <w:w w:val="110"/>
          <w:sz w:val="18"/>
        </w:rPr>
        <w:t>a</w:t>
      </w:r>
      <w:r>
        <w:rPr>
          <w:i/>
          <w:spacing w:val="-25"/>
          <w:w w:val="110"/>
          <w:sz w:val="18"/>
        </w:rPr>
        <w:t xml:space="preserve"> </w:t>
      </w:r>
      <w:r>
        <w:rPr>
          <w:rFonts w:ascii="Lucida Sans Unicode" w:hAnsi="Lucida Sans Unicode"/>
          <w:w w:val="110"/>
          <w:sz w:val="18"/>
        </w:rPr>
        <w:t>=</w:t>
      </w:r>
      <w:r>
        <w:rPr>
          <w:rFonts w:ascii="Lucida Sans Unicode" w:hAnsi="Lucida Sans Unicode"/>
          <w:spacing w:val="-38"/>
          <w:w w:val="110"/>
          <w:sz w:val="18"/>
        </w:rPr>
        <w:t xml:space="preserve"> </w:t>
      </w:r>
      <w:r>
        <w:rPr>
          <w:w w:val="110"/>
          <w:sz w:val="18"/>
        </w:rPr>
        <w:t>0</w:t>
      </w:r>
      <w:r>
        <w:rPr>
          <w:rFonts w:ascii="Verdana" w:hAnsi="Verdana"/>
          <w:i/>
          <w:w w:val="110"/>
          <w:sz w:val="18"/>
        </w:rPr>
        <w:t>.</w:t>
      </w:r>
      <w:r>
        <w:rPr>
          <w:w w:val="110"/>
          <w:sz w:val="18"/>
        </w:rPr>
        <w:t>005</w:t>
      </w:r>
      <w:r>
        <w:rPr>
          <w:i/>
          <w:w w:val="110"/>
          <w:sz w:val="18"/>
        </w:rPr>
        <w:t>a</w:t>
      </w:r>
      <w:r>
        <w:rPr>
          <w:w w:val="110"/>
          <w:sz w:val="18"/>
        </w:rPr>
        <w:t>.</w:t>
      </w:r>
      <w:r>
        <w:rPr>
          <w:spacing w:val="35"/>
          <w:w w:val="110"/>
          <w:sz w:val="18"/>
        </w:rPr>
        <w:t xml:space="preserve"> </w:t>
      </w:r>
      <w:r>
        <w:rPr>
          <w:w w:val="110"/>
          <w:position w:val="7"/>
          <w:sz w:val="14"/>
        </w:rPr>
        <w:t>3</w:t>
      </w:r>
      <w:bookmarkStart w:id="101" w:name="_bookmark8"/>
      <w:bookmarkEnd w:id="101"/>
      <w:r>
        <w:rPr>
          <w:spacing w:val="35"/>
          <w:w w:val="110"/>
          <w:position w:val="7"/>
          <w:sz w:val="14"/>
        </w:rPr>
        <w:t xml:space="preserve"> </w:t>
      </w:r>
      <w:hyperlink r:id="rId33">
        <w:r>
          <w:rPr>
            <w:w w:val="110"/>
            <w:sz w:val="18"/>
          </w:rPr>
          <w:t>www.sdss.org/future/</w:t>
        </w:r>
      </w:hyperlink>
      <w:r>
        <w:rPr>
          <w:spacing w:val="35"/>
          <w:w w:val="110"/>
          <w:sz w:val="18"/>
        </w:rPr>
        <w:t xml:space="preserve"> </w:t>
      </w:r>
      <w:r>
        <w:rPr>
          <w:w w:val="110"/>
          <w:position w:val="7"/>
          <w:sz w:val="14"/>
        </w:rPr>
        <w:t>4</w:t>
      </w:r>
      <w:bookmarkStart w:id="102" w:name="_bookmark9"/>
      <w:bookmarkEnd w:id="102"/>
      <w:r>
        <w:rPr>
          <w:spacing w:val="35"/>
          <w:w w:val="110"/>
          <w:position w:val="7"/>
          <w:sz w:val="14"/>
        </w:rPr>
        <w:t xml:space="preserve"> </w:t>
      </w:r>
      <w:r>
        <w:rPr>
          <w:w w:val="120"/>
          <w:sz w:val="18"/>
        </w:rPr>
        <w:t>lsst.org</w:t>
      </w:r>
    </w:p>
    <w:p w14:paraId="70566B72" w14:textId="77777777" w:rsidR="006770BD" w:rsidRDefault="006A3F04">
      <w:pPr>
        <w:spacing w:line="213" w:lineRule="exact"/>
        <w:ind w:left="162"/>
        <w:jc w:val="both"/>
        <w:rPr>
          <w:sz w:val="18"/>
        </w:rPr>
      </w:pPr>
      <w:r>
        <w:rPr>
          <w:w w:val="125"/>
          <w:position w:val="7"/>
          <w:sz w:val="14"/>
        </w:rPr>
        <w:t xml:space="preserve">5 </w:t>
      </w:r>
      <w:r>
        <w:rPr>
          <w:w w:val="125"/>
          <w:sz w:val="18"/>
        </w:rPr>
        <w:t xml:space="preserve">desi.lbl.gov </w:t>
      </w:r>
      <w:r>
        <w:rPr>
          <w:w w:val="125"/>
          <w:position w:val="7"/>
          <w:sz w:val="14"/>
        </w:rPr>
        <w:t xml:space="preserve">6 </w:t>
      </w:r>
      <w:r>
        <w:rPr>
          <w:w w:val="125"/>
          <w:sz w:val="18"/>
        </w:rPr>
        <w:t xml:space="preserve">4most.eu </w:t>
      </w:r>
      <w:r>
        <w:rPr>
          <w:w w:val="125"/>
          <w:position w:val="7"/>
          <w:sz w:val="14"/>
        </w:rPr>
        <w:t xml:space="preserve">7 </w:t>
      </w:r>
      <w:r>
        <w:rPr>
          <w:w w:val="125"/>
          <w:sz w:val="18"/>
        </w:rPr>
        <w:t xml:space="preserve">sci.esa.int/euclid/ </w:t>
      </w:r>
      <w:r>
        <w:rPr>
          <w:w w:val="125"/>
          <w:position w:val="7"/>
          <w:sz w:val="14"/>
        </w:rPr>
        <w:t xml:space="preserve">8 </w:t>
      </w:r>
      <w:r>
        <w:rPr>
          <w:w w:val="125"/>
          <w:sz w:val="18"/>
        </w:rPr>
        <w:t>jwst.stsci.edu</w:t>
      </w:r>
    </w:p>
    <w:p w14:paraId="3E64EE19" w14:textId="77777777" w:rsidR="006770BD" w:rsidRDefault="006770BD">
      <w:pPr>
        <w:spacing w:line="213" w:lineRule="exact"/>
        <w:jc w:val="both"/>
        <w:rPr>
          <w:sz w:val="18"/>
        </w:rPr>
        <w:sectPr w:rsidR="006770BD">
          <w:pgSz w:w="11910" w:h="16840"/>
          <w:pgMar w:top="1000" w:right="940" w:bottom="1580" w:left="1000" w:header="413" w:footer="1393" w:gutter="0"/>
          <w:cols w:space="720"/>
        </w:sectPr>
      </w:pPr>
    </w:p>
    <w:p w14:paraId="410F0E52" w14:textId="09D1FF35" w:rsidR="006770BD" w:rsidRDefault="00200F4C">
      <w:pPr>
        <w:pStyle w:val="BodyText"/>
        <w:jc w:val="left"/>
        <w:rPr>
          <w:sz w:val="20"/>
        </w:rPr>
      </w:pPr>
      <w:r>
        <w:rPr>
          <w:noProof/>
          <w:lang w:val="en-GB" w:eastAsia="en-GB"/>
        </w:rPr>
        <w:lastRenderedPageBreak/>
        <mc:AlternateContent>
          <mc:Choice Requires="wpg">
            <w:drawing>
              <wp:anchor distT="0" distB="0" distL="114300" distR="114300" simplePos="0" relativeHeight="251664384" behindDoc="1" locked="0" layoutInCell="1" allowOverlap="1" wp14:anchorId="4D7905C0" wp14:editId="262F90C8">
                <wp:simplePos x="0" y="0"/>
                <wp:positionH relativeFrom="page">
                  <wp:posOffset>737870</wp:posOffset>
                </wp:positionH>
                <wp:positionV relativeFrom="page">
                  <wp:posOffset>821690</wp:posOffset>
                </wp:positionV>
                <wp:extent cx="6084570" cy="8608060"/>
                <wp:effectExtent l="13970" t="2540" r="6985" b="9525"/>
                <wp:wrapNone/>
                <wp:docPr id="132"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4570" cy="8608060"/>
                          <a:chOff x="1162" y="1294"/>
                          <a:chExt cx="9582" cy="13556"/>
                        </a:xfrm>
                      </wpg:grpSpPr>
                      <wps:wsp>
                        <wps:cNvPr id="133" name="Line 119"/>
                        <wps:cNvCnPr>
                          <a:cxnSpLocks noChangeShapeType="1"/>
                        </wps:cNvCnPr>
                        <wps:spPr bwMode="auto">
                          <a:xfrm>
                            <a:off x="1162" y="1298"/>
                            <a:ext cx="958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 name="Line 118"/>
                        <wps:cNvCnPr>
                          <a:cxnSpLocks noChangeShapeType="1"/>
                        </wps:cNvCnPr>
                        <wps:spPr bwMode="auto">
                          <a:xfrm>
                            <a:off x="1166" y="14845"/>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117"/>
                        <wps:cNvCnPr>
                          <a:cxnSpLocks noChangeShapeType="1"/>
                        </wps:cNvCnPr>
                        <wps:spPr bwMode="auto">
                          <a:xfrm>
                            <a:off x="10739" y="14845"/>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116"/>
                        <wps:cNvCnPr>
                          <a:cxnSpLocks noChangeShapeType="1"/>
                        </wps:cNvCnPr>
                        <wps:spPr bwMode="auto">
                          <a:xfrm>
                            <a:off x="1162" y="14845"/>
                            <a:ext cx="958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6C6976" id="Group 115" o:spid="_x0000_s1026" style="position:absolute;margin-left:58.1pt;margin-top:64.7pt;width:479.1pt;height:677.8pt;z-index:-251652096;mso-position-horizontal-relative:page;mso-position-vertical-relative:page" coordorigin="1162,1294" coordsize="9582,13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">
                <v:line id="Line 119" o:spid="_x0000_s1027" style="position:absolute;visibility:visible;mso-wrap-style:square" from="1162,1298" to="10743,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uUYsIAAADcAAAADwAAAGRycy9kb3ducmV2LnhtbERPS2sCMRC+F/ofwhS81exDWlmN0laF&#10;gieteB424+7WzWRJ4rr++0YQepuP7znz5WBa0ZPzjWUF6TgBQVxa3XCl4PCzeZ2C8AFZY2uZFNzI&#10;w3Lx/DTHQtsr76jfh0rEEPYFKqhD6AopfVmTQT+2HXHkTtYZDBG6SmqH1xhuWpklyZs02HBsqLGj&#10;r5rK8/5iFDTZ+5CGyfG8Tbef61+XTaarzCo1ehk+ZiACDeFf/HB/6zg/z+H+TLx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uUYsIAAADcAAAADwAAAAAAAAAAAAAA&#10;AAChAgAAZHJzL2Rvd25yZXYueG1sUEsFBgAAAAAEAAQA+QAAAJADAAAAAA==&#10;" strokeweight=".14042mm"/>
                <v:line id="Line 118" o:spid="_x0000_s1028" style="position:absolute;visibility:visible;mso-wrap-style:square" from="1166,14845" to="1166,14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MFsIAAADcAAAADwAAAGRycy9kb3ducmV2LnhtbERPTWvCQBC9C/6HZYTedJMYrKRuRGsL&#10;BU9V6XnITpM02dmwu9X033cLBW/zeJ+z2Y6mF1dyvrWsIF0kIIgrq1uuFVzOr/M1CB+QNfaWScEP&#10;ediW08kGC21v/E7XU6hFDGFfoIImhKGQ0lcNGfQLOxBH7tM6gyFCV0vt8BbDTS+zJFlJgy3HhgYH&#10;em6o6k7fRkGbPY5pyD+6Y3rcv3y5LF8fMqvUw2zcPYEINIa7+N/9puP8ZQ5/z8QL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MFsIAAADcAAAADwAAAAAAAAAAAAAA&#10;AAChAgAAZHJzL2Rvd25yZXYueG1sUEsFBgAAAAAEAAQA+QAAAJADAAAAAA==&#10;" strokeweight=".14042mm"/>
                <v:line id="Line 117" o:spid="_x0000_s1029" style="position:absolute;visibility:visible;mso-wrap-style:square" from="10739,14845" to="10739,14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6pjcMAAADcAAAADwAAAGRycy9kb3ducmV2LnhtbERPS2vCQBC+C/0PyxS86SbRakizSrUt&#10;FDz5wPOQnSap2dmwu9X033cLBW/z8T2nXA+mE1dyvrWsIJ0mIIgrq1uuFZyO75MchA/IGjvLpOCH&#10;PKxXD6MSC21vvKfrIdQihrAvUEETQl9I6auGDPqp7Ykj92mdwRChq6V2eIvhppNZkiykwZZjQ4M9&#10;bRuqLodvo6DNlkMa5ufLLt1t3r5cNs9fM6vU+HF4eQYRaAh38b/7Q8f5syf4eyZe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uqY3DAAAA3AAAAA8AAAAAAAAAAAAA&#10;AAAAoQIAAGRycy9kb3ducmV2LnhtbFBLBQYAAAAABAAEAPkAAACRAwAAAAA=&#10;" strokeweight=".14042mm"/>
                <v:line id="Line 116" o:spid="_x0000_s1030" style="position:absolute;visibility:visible;mso-wrap-style:square" from="1162,14845" to="10743,14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w3+sEAAADcAAAADwAAAGRycy9kb3ducmV2LnhtbERPS4vCMBC+C/sfwix407RVXKlG2YeC&#10;4ElXPA/N2HZtJiXJav33RhC8zcf3nPmyM424kPO1ZQXpMAFBXFhdc6ng8LseTEH4gKyxsUwKbuRh&#10;uXjrzTHX9so7uuxDKWII+xwVVCG0uZS+qMigH9qWOHIn6wyGCF0ptcNrDDeNzJJkIg3WHBsqbOm7&#10;ouK8/zcK6uyjS8P4eN6m26/Vn8vG05/MKtV/7z5nIAJ14SV+ujc6zh9N4PFMvEAu7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vDf6wQAAANwAAAAPAAAAAAAAAAAAAAAA&#10;AKECAABkcnMvZG93bnJldi54bWxQSwUGAAAAAAQABAD5AAAAjwMAAAAA&#10;" strokeweight=".14042mm"/>
                <w10:wrap anchorx="page" anchory="page"/>
              </v:group>
            </w:pict>
          </mc:Fallback>
        </mc:AlternateContent>
      </w:r>
    </w:p>
    <w:p w14:paraId="79A54670" w14:textId="77777777" w:rsidR="006770BD" w:rsidRDefault="006770BD">
      <w:pPr>
        <w:pStyle w:val="BodyText"/>
        <w:spacing w:before="5"/>
        <w:jc w:val="left"/>
        <w:rPr>
          <w:sz w:val="20"/>
        </w:rPr>
      </w:pPr>
    </w:p>
    <w:p w14:paraId="548C310B" w14:textId="7F647FBB" w:rsidR="006770BD" w:rsidRDefault="00200F4C">
      <w:pPr>
        <w:pStyle w:val="BodyText"/>
        <w:ind w:left="349"/>
        <w:jc w:val="left"/>
        <w:rPr>
          <w:sz w:val="20"/>
        </w:rPr>
      </w:pPr>
      <w:r>
        <w:rPr>
          <w:noProof/>
          <w:sz w:val="20"/>
          <w:lang w:val="en-GB" w:eastAsia="en-GB"/>
        </w:rPr>
        <mc:AlternateContent>
          <mc:Choice Requires="wpg">
            <w:drawing>
              <wp:inline distT="0" distB="0" distL="0" distR="0" wp14:anchorId="36DE74DC" wp14:editId="2909FE10">
                <wp:extent cx="5846445" cy="376555"/>
                <wp:effectExtent l="6985" t="6350" r="4445" b="7620"/>
                <wp:docPr id="128"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6445" cy="376555"/>
                          <a:chOff x="0" y="0"/>
                          <a:chExt cx="9207" cy="593"/>
                        </a:xfrm>
                      </wpg:grpSpPr>
                      <wps:wsp>
                        <wps:cNvPr id="129" name="Freeform 114"/>
                        <wps:cNvSpPr>
                          <a:spLocks/>
                        </wps:cNvSpPr>
                        <wps:spPr bwMode="auto">
                          <a:xfrm>
                            <a:off x="0" y="0"/>
                            <a:ext cx="9207" cy="593"/>
                          </a:xfrm>
                          <a:custGeom>
                            <a:avLst/>
                            <a:gdLst>
                              <a:gd name="T0" fmla="*/ 9122 w 9207"/>
                              <a:gd name="T1" fmla="*/ 0 h 593"/>
                              <a:gd name="T2" fmla="*/ 85 w 9207"/>
                              <a:gd name="T3" fmla="*/ 0 h 593"/>
                              <a:gd name="T4" fmla="*/ 52 w 9207"/>
                              <a:gd name="T5" fmla="*/ 7 h 593"/>
                              <a:gd name="T6" fmla="*/ 25 w 9207"/>
                              <a:gd name="T7" fmla="*/ 25 h 593"/>
                              <a:gd name="T8" fmla="*/ 7 w 9207"/>
                              <a:gd name="T9" fmla="*/ 52 h 593"/>
                              <a:gd name="T10" fmla="*/ 0 w 9207"/>
                              <a:gd name="T11" fmla="*/ 85 h 593"/>
                              <a:gd name="T12" fmla="*/ 0 w 9207"/>
                              <a:gd name="T13" fmla="*/ 507 h 593"/>
                              <a:gd name="T14" fmla="*/ 7 w 9207"/>
                              <a:gd name="T15" fmla="*/ 540 h 593"/>
                              <a:gd name="T16" fmla="*/ 25 w 9207"/>
                              <a:gd name="T17" fmla="*/ 567 h 593"/>
                              <a:gd name="T18" fmla="*/ 52 w 9207"/>
                              <a:gd name="T19" fmla="*/ 585 h 593"/>
                              <a:gd name="T20" fmla="*/ 85 w 9207"/>
                              <a:gd name="T21" fmla="*/ 592 h 593"/>
                              <a:gd name="T22" fmla="*/ 9122 w 9207"/>
                              <a:gd name="T23" fmla="*/ 592 h 593"/>
                              <a:gd name="T24" fmla="*/ 9155 w 9207"/>
                              <a:gd name="T25" fmla="*/ 585 h 593"/>
                              <a:gd name="T26" fmla="*/ 9182 w 9207"/>
                              <a:gd name="T27" fmla="*/ 567 h 593"/>
                              <a:gd name="T28" fmla="*/ 9200 w 9207"/>
                              <a:gd name="T29" fmla="*/ 540 h 593"/>
                              <a:gd name="T30" fmla="*/ 9207 w 9207"/>
                              <a:gd name="T31" fmla="*/ 507 h 593"/>
                              <a:gd name="T32" fmla="*/ 9207 w 9207"/>
                              <a:gd name="T33" fmla="*/ 85 h 593"/>
                              <a:gd name="T34" fmla="*/ 9200 w 9207"/>
                              <a:gd name="T35" fmla="*/ 52 h 593"/>
                              <a:gd name="T36" fmla="*/ 9182 w 9207"/>
                              <a:gd name="T37" fmla="*/ 25 h 593"/>
                              <a:gd name="T38" fmla="*/ 9155 w 9207"/>
                              <a:gd name="T39" fmla="*/ 7 h 593"/>
                              <a:gd name="T40" fmla="*/ 9122 w 9207"/>
                              <a:gd name="T41" fmla="*/ 0 h 5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207" h="593">
                                <a:moveTo>
                                  <a:pt x="9122" y="0"/>
                                </a:moveTo>
                                <a:lnTo>
                                  <a:pt x="85" y="0"/>
                                </a:lnTo>
                                <a:lnTo>
                                  <a:pt x="52" y="7"/>
                                </a:lnTo>
                                <a:lnTo>
                                  <a:pt x="25" y="25"/>
                                </a:lnTo>
                                <a:lnTo>
                                  <a:pt x="7" y="52"/>
                                </a:lnTo>
                                <a:lnTo>
                                  <a:pt x="0" y="85"/>
                                </a:lnTo>
                                <a:lnTo>
                                  <a:pt x="0" y="507"/>
                                </a:lnTo>
                                <a:lnTo>
                                  <a:pt x="7" y="540"/>
                                </a:lnTo>
                                <a:lnTo>
                                  <a:pt x="25" y="567"/>
                                </a:lnTo>
                                <a:lnTo>
                                  <a:pt x="52" y="585"/>
                                </a:lnTo>
                                <a:lnTo>
                                  <a:pt x="85" y="592"/>
                                </a:lnTo>
                                <a:lnTo>
                                  <a:pt x="9122" y="592"/>
                                </a:lnTo>
                                <a:lnTo>
                                  <a:pt x="9155" y="585"/>
                                </a:lnTo>
                                <a:lnTo>
                                  <a:pt x="9182" y="567"/>
                                </a:lnTo>
                                <a:lnTo>
                                  <a:pt x="9200" y="540"/>
                                </a:lnTo>
                                <a:lnTo>
                                  <a:pt x="9207" y="507"/>
                                </a:lnTo>
                                <a:lnTo>
                                  <a:pt x="9207" y="85"/>
                                </a:lnTo>
                                <a:lnTo>
                                  <a:pt x="9200" y="52"/>
                                </a:lnTo>
                                <a:lnTo>
                                  <a:pt x="9182" y="25"/>
                                </a:lnTo>
                                <a:lnTo>
                                  <a:pt x="9155" y="7"/>
                                </a:lnTo>
                                <a:lnTo>
                                  <a:pt x="9122"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13"/>
                        <wps:cNvSpPr>
                          <a:spLocks/>
                        </wps:cNvSpPr>
                        <wps:spPr bwMode="auto">
                          <a:xfrm>
                            <a:off x="28" y="28"/>
                            <a:ext cx="9150" cy="536"/>
                          </a:xfrm>
                          <a:custGeom>
                            <a:avLst/>
                            <a:gdLst>
                              <a:gd name="T0" fmla="+- 0 9122 28"/>
                              <a:gd name="T1" fmla="*/ T0 w 9150"/>
                              <a:gd name="T2" fmla="+- 0 28 28"/>
                              <a:gd name="T3" fmla="*/ 28 h 536"/>
                              <a:gd name="T4" fmla="+- 0 85 28"/>
                              <a:gd name="T5" fmla="*/ T4 w 9150"/>
                              <a:gd name="T6" fmla="+- 0 28 28"/>
                              <a:gd name="T7" fmla="*/ 28 h 536"/>
                              <a:gd name="T8" fmla="+- 0 63 28"/>
                              <a:gd name="T9" fmla="*/ T8 w 9150"/>
                              <a:gd name="T10" fmla="+- 0 33 28"/>
                              <a:gd name="T11" fmla="*/ 33 h 536"/>
                              <a:gd name="T12" fmla="+- 0 45 28"/>
                              <a:gd name="T13" fmla="*/ T12 w 9150"/>
                              <a:gd name="T14" fmla="+- 0 45 28"/>
                              <a:gd name="T15" fmla="*/ 45 h 536"/>
                              <a:gd name="T16" fmla="+- 0 33 28"/>
                              <a:gd name="T17" fmla="*/ T16 w 9150"/>
                              <a:gd name="T18" fmla="+- 0 63 28"/>
                              <a:gd name="T19" fmla="*/ 63 h 536"/>
                              <a:gd name="T20" fmla="+- 0 28 28"/>
                              <a:gd name="T21" fmla="*/ T20 w 9150"/>
                              <a:gd name="T22" fmla="+- 0 85 28"/>
                              <a:gd name="T23" fmla="*/ 85 h 536"/>
                              <a:gd name="T24" fmla="+- 0 28 28"/>
                              <a:gd name="T25" fmla="*/ T24 w 9150"/>
                              <a:gd name="T26" fmla="+- 0 507 28"/>
                              <a:gd name="T27" fmla="*/ 507 h 536"/>
                              <a:gd name="T28" fmla="+- 0 33 28"/>
                              <a:gd name="T29" fmla="*/ T28 w 9150"/>
                              <a:gd name="T30" fmla="+- 0 529 28"/>
                              <a:gd name="T31" fmla="*/ 529 h 536"/>
                              <a:gd name="T32" fmla="+- 0 45 28"/>
                              <a:gd name="T33" fmla="*/ T32 w 9150"/>
                              <a:gd name="T34" fmla="+- 0 547 28"/>
                              <a:gd name="T35" fmla="*/ 547 h 536"/>
                              <a:gd name="T36" fmla="+- 0 63 28"/>
                              <a:gd name="T37" fmla="*/ T36 w 9150"/>
                              <a:gd name="T38" fmla="+- 0 559 28"/>
                              <a:gd name="T39" fmla="*/ 559 h 536"/>
                              <a:gd name="T40" fmla="+- 0 85 28"/>
                              <a:gd name="T41" fmla="*/ T40 w 9150"/>
                              <a:gd name="T42" fmla="+- 0 564 28"/>
                              <a:gd name="T43" fmla="*/ 564 h 536"/>
                              <a:gd name="T44" fmla="+- 0 9122 28"/>
                              <a:gd name="T45" fmla="*/ T44 w 9150"/>
                              <a:gd name="T46" fmla="+- 0 564 28"/>
                              <a:gd name="T47" fmla="*/ 564 h 536"/>
                              <a:gd name="T48" fmla="+- 0 9144 28"/>
                              <a:gd name="T49" fmla="*/ T48 w 9150"/>
                              <a:gd name="T50" fmla="+- 0 559 28"/>
                              <a:gd name="T51" fmla="*/ 559 h 536"/>
                              <a:gd name="T52" fmla="+- 0 9162 28"/>
                              <a:gd name="T53" fmla="*/ T52 w 9150"/>
                              <a:gd name="T54" fmla="+- 0 547 28"/>
                              <a:gd name="T55" fmla="*/ 547 h 536"/>
                              <a:gd name="T56" fmla="+- 0 9174 28"/>
                              <a:gd name="T57" fmla="*/ T56 w 9150"/>
                              <a:gd name="T58" fmla="+- 0 529 28"/>
                              <a:gd name="T59" fmla="*/ 529 h 536"/>
                              <a:gd name="T60" fmla="+- 0 9178 28"/>
                              <a:gd name="T61" fmla="*/ T60 w 9150"/>
                              <a:gd name="T62" fmla="+- 0 507 28"/>
                              <a:gd name="T63" fmla="*/ 507 h 536"/>
                              <a:gd name="T64" fmla="+- 0 9178 28"/>
                              <a:gd name="T65" fmla="*/ T64 w 9150"/>
                              <a:gd name="T66" fmla="+- 0 85 28"/>
                              <a:gd name="T67" fmla="*/ 85 h 536"/>
                              <a:gd name="T68" fmla="+- 0 9174 28"/>
                              <a:gd name="T69" fmla="*/ T68 w 9150"/>
                              <a:gd name="T70" fmla="+- 0 63 28"/>
                              <a:gd name="T71" fmla="*/ 63 h 536"/>
                              <a:gd name="T72" fmla="+- 0 9162 28"/>
                              <a:gd name="T73" fmla="*/ T72 w 9150"/>
                              <a:gd name="T74" fmla="+- 0 45 28"/>
                              <a:gd name="T75" fmla="*/ 45 h 536"/>
                              <a:gd name="T76" fmla="+- 0 9144 28"/>
                              <a:gd name="T77" fmla="*/ T76 w 9150"/>
                              <a:gd name="T78" fmla="+- 0 33 28"/>
                              <a:gd name="T79" fmla="*/ 33 h 536"/>
                              <a:gd name="T80" fmla="+- 0 9122 28"/>
                              <a:gd name="T81" fmla="*/ T80 w 9150"/>
                              <a:gd name="T82" fmla="+- 0 28 28"/>
                              <a:gd name="T83" fmla="*/ 28 h 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50" h="536">
                                <a:moveTo>
                                  <a:pt x="9094" y="0"/>
                                </a:moveTo>
                                <a:lnTo>
                                  <a:pt x="57" y="0"/>
                                </a:lnTo>
                                <a:lnTo>
                                  <a:pt x="35" y="5"/>
                                </a:lnTo>
                                <a:lnTo>
                                  <a:pt x="17" y="17"/>
                                </a:lnTo>
                                <a:lnTo>
                                  <a:pt x="5" y="35"/>
                                </a:lnTo>
                                <a:lnTo>
                                  <a:pt x="0" y="57"/>
                                </a:lnTo>
                                <a:lnTo>
                                  <a:pt x="0" y="479"/>
                                </a:lnTo>
                                <a:lnTo>
                                  <a:pt x="5" y="501"/>
                                </a:lnTo>
                                <a:lnTo>
                                  <a:pt x="17" y="519"/>
                                </a:lnTo>
                                <a:lnTo>
                                  <a:pt x="35" y="531"/>
                                </a:lnTo>
                                <a:lnTo>
                                  <a:pt x="57" y="536"/>
                                </a:lnTo>
                                <a:lnTo>
                                  <a:pt x="9094" y="536"/>
                                </a:lnTo>
                                <a:lnTo>
                                  <a:pt x="9116" y="531"/>
                                </a:lnTo>
                                <a:lnTo>
                                  <a:pt x="9134" y="519"/>
                                </a:lnTo>
                                <a:lnTo>
                                  <a:pt x="9146" y="501"/>
                                </a:lnTo>
                                <a:lnTo>
                                  <a:pt x="9150" y="479"/>
                                </a:lnTo>
                                <a:lnTo>
                                  <a:pt x="9150" y="57"/>
                                </a:lnTo>
                                <a:lnTo>
                                  <a:pt x="9146" y="35"/>
                                </a:lnTo>
                                <a:lnTo>
                                  <a:pt x="9134" y="17"/>
                                </a:lnTo>
                                <a:lnTo>
                                  <a:pt x="9116" y="5"/>
                                </a:lnTo>
                                <a:lnTo>
                                  <a:pt x="9094" y="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Text Box 112"/>
                        <wps:cNvSpPr txBox="1">
                          <a:spLocks noChangeArrowheads="1"/>
                        </wps:cNvSpPr>
                        <wps:spPr bwMode="auto">
                          <a:xfrm>
                            <a:off x="0" y="0"/>
                            <a:ext cx="920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0C118" w14:textId="77777777" w:rsidR="006A3F04" w:rsidRDefault="006A3F04">
                              <w:pPr>
                                <w:spacing w:before="141"/>
                                <w:ind w:left="2049"/>
                              </w:pPr>
                              <w:r>
                                <w:t>Overview of Facilities and Surveys related to this proposal</w:t>
                              </w:r>
                            </w:p>
                          </w:txbxContent>
                        </wps:txbx>
                        <wps:bodyPr rot="0" vert="horz" wrap="square" lIns="0" tIns="0" rIns="0" bIns="0" anchor="t" anchorCtr="0" upright="1">
                          <a:noAutofit/>
                        </wps:bodyPr>
                      </wps:wsp>
                    </wpg:wgp>
                  </a:graphicData>
                </a:graphic>
              </wp:inline>
            </w:drawing>
          </mc:Choice>
          <mc:Fallback>
            <w:pict>
              <v:group w14:anchorId="36DE74DC" id="Group 111" o:spid="_x0000_s1032" style="width:460.35pt;height:29.65pt;mso-position-horizontal-relative:char;mso-position-vertical-relative:line" coordsize="9207,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">
                <v:shape id="Freeform 114" o:spid="_x0000_s1033" style="position:absolute;width:9207;height:593;visibility:visible;mso-wrap-style:square;v-text-anchor:top" coordsize="9207,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JtcAA&#10;AADcAAAADwAAAGRycy9kb3ducmV2LnhtbERP24rCMBB9F/yHMIJvmuqDl2paRFdYfPL2AUMzttVm&#10;Upps7e7XbwTBtzmc66zTzlSipcaVlhVMxhEI4szqknMF18t+tADhPLLGyjIp+CUHadLvrTHW9skn&#10;as8+FyGEXYwKCu/rWEqXFWTQjW1NHLibbQz6AJtc6gafIdxUchpFM2mw5NBQYE3bgrLH+cco2C1v&#10;pbH+7+teHec62/DBtDRTajjoNisQnjr/Eb/d3zrMny7h9Uy4QC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UJtcAAAADcAAAADwAAAAAAAAAAAAAAAACYAgAAZHJzL2Rvd25y&#10;ZXYueG1sUEsFBgAAAAAEAAQA9QAAAIUDAAAAAA==&#10;" path="m9122,l85,,52,7,25,25,7,52,,85,,507r7,33l25,567r27,18l85,592r9037,l9155,585r27,-18l9200,540r7,-33l9207,85r-7,-33l9182,25,9155,7,9122,xe" fillcolor="#3f3f3f" stroked="f">
                  <v:path arrowok="t" o:connecttype="custom" o:connectlocs="9122,0;85,0;52,7;25,25;7,52;0,85;0,507;7,540;25,567;52,585;85,592;9122,592;9155,585;9182,567;9200,540;9207,507;9207,85;9200,52;9182,25;9155,7;9122,0" o:connectangles="0,0,0,0,0,0,0,0,0,0,0,0,0,0,0,0,0,0,0,0,0"/>
                </v:shape>
                <v:shape id="Freeform 113" o:spid="_x0000_s1034" style="position:absolute;left:28;top:28;width:9150;height:536;visibility:visible;mso-wrap-style:square;v-text-anchor:top" coordsize="9150,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aYMMA&#10;AADcAAAADwAAAGRycy9kb3ducmV2LnhtbESPzWrDQAyE74G+w6JCLqFZt4HSul6bUgi0uTXpAwiv&#10;/IO9WuNd/+Tto0MhN4kZzXzKitX1aqYxtJ4NPO8TUMSlty3XBv4ux6c3UCEiW+w9k4ErBSjyh02G&#10;qfUL/9J8jrWSEA4pGmhiHFKtQ9mQw7D3A7FolR8dRlnHWtsRFwl3vX5JklftsGVpaHCgr4bK7jw5&#10;A+6023Xv0+qnS99WlZ+Tnzh0xmwf188PUJHWeDf/X39bwT8IvjwjE+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aYMMAAADcAAAADwAAAAAAAAAAAAAAAACYAgAAZHJzL2Rv&#10;d25yZXYueG1sUEsFBgAAAAAEAAQA9QAAAIgDAAAAAA==&#10;" path="m9094,l57,,35,5,17,17,5,35,,57,,479r5,22l17,519r18,12l57,536r9037,l9116,531r18,-12l9146,501r4,-22l9150,57r-4,-22l9134,17,9116,5,9094,xe" fillcolor="#f2f2f2" stroked="f">
                  <v:path arrowok="t" o:connecttype="custom" o:connectlocs="9094,28;57,28;35,33;17,45;5,63;0,85;0,507;5,529;17,547;35,559;57,564;9094,564;9116,559;9134,547;9146,529;9150,507;9150,85;9146,63;9134,45;9116,33;9094,28" o:connectangles="0,0,0,0,0,0,0,0,0,0,0,0,0,0,0,0,0,0,0,0,0"/>
                </v:shape>
                <v:shape id="Text Box 112" o:spid="_x0000_s1035" type="#_x0000_t202" style="position:absolute;width:9207;height: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4+ycMA&#10;AADcAAAADwAAAGRycy9kb3ducmV2LnhtbERPTWvCQBC9F/oflil4azYq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4+ycMAAADcAAAADwAAAAAAAAAAAAAAAACYAgAAZHJzL2Rv&#10;d25yZXYueG1sUEsFBgAAAAAEAAQA9QAAAIgDAAAAAA==&#10;" filled="f" stroked="f">
                  <v:textbox inset="0,0,0,0">
                    <w:txbxContent>
                      <w:p w14:paraId="7350C118" w14:textId="77777777" w:rsidR="006A3F04" w:rsidRDefault="006A3F04">
                        <w:pPr>
                          <w:spacing w:before="141"/>
                          <w:ind w:left="2049"/>
                        </w:pPr>
                        <w:r>
                          <w:t>Overview of Facilities and Surveys related to this proposal</w:t>
                        </w:r>
                      </w:p>
                    </w:txbxContent>
                  </v:textbox>
                </v:shape>
                <w10:anchorlock/>
              </v:group>
            </w:pict>
          </mc:Fallback>
        </mc:AlternateContent>
      </w:r>
    </w:p>
    <w:p w14:paraId="214264AA" w14:textId="77777777" w:rsidR="006770BD" w:rsidRDefault="006A3F04">
      <w:pPr>
        <w:spacing w:before="96"/>
        <w:ind w:left="354"/>
        <w:rPr>
          <w:b/>
        </w:rPr>
      </w:pPr>
      <w:commentRangeStart w:id="103"/>
      <w:r>
        <w:rPr>
          <w:b/>
        </w:rPr>
        <w:t>I</w:t>
      </w:r>
      <w:r>
        <w:rPr>
          <w:b/>
          <w:sz w:val="17"/>
        </w:rPr>
        <w:t>MMINEN</w:t>
      </w:r>
      <w:commentRangeStart w:id="104"/>
      <w:r>
        <w:rPr>
          <w:b/>
          <w:sz w:val="17"/>
        </w:rPr>
        <w:t>T</w:t>
      </w:r>
      <w:commentRangeEnd w:id="104"/>
      <w:r w:rsidR="00FD4935">
        <w:rPr>
          <w:rStyle w:val="CommentReference"/>
        </w:rPr>
        <w:commentReference w:id="104"/>
      </w:r>
      <w:r>
        <w:rPr>
          <w:b/>
        </w:rPr>
        <w:t>:</w:t>
      </w:r>
      <w:commentRangeEnd w:id="103"/>
      <w:r w:rsidR="00423ECD">
        <w:rPr>
          <w:rStyle w:val="CommentReference"/>
        </w:rPr>
        <w:commentReference w:id="103"/>
      </w:r>
    </w:p>
    <w:p w14:paraId="0B1C964B" w14:textId="6E5F4616" w:rsidR="006770BD" w:rsidRDefault="006A3F04">
      <w:pPr>
        <w:pStyle w:val="BodyText"/>
        <w:spacing w:before="20" w:line="254" w:lineRule="auto"/>
        <w:ind w:left="349" w:right="407" w:firstLine="338"/>
        <w:rPr>
          <w:i/>
        </w:rPr>
      </w:pPr>
      <w:r>
        <w:t xml:space="preserve">The </w:t>
      </w:r>
      <w:r>
        <w:rPr>
          <w:b/>
        </w:rPr>
        <w:t xml:space="preserve">Sloan Digital Sky Survey (SDSS): </w:t>
      </w:r>
      <w:r>
        <w:t xml:space="preserve">An ongoing project, currently in its fourth phase, </w:t>
      </w:r>
      <w:r>
        <w:rPr>
          <w:spacing w:val="-4"/>
        </w:rPr>
        <w:t xml:space="preserve">SDSS-IV. </w:t>
      </w:r>
      <w:r>
        <w:t>The</w:t>
      </w:r>
      <w:del w:id="105" w:author="Eirini" w:date="2018-02-13T14:02:00Z">
        <w:r w:rsidDel="00852B08">
          <w:delText xml:space="preserve"> </w:delText>
        </w:r>
      </w:del>
      <w:ins w:id="106" w:author="Eirini" w:date="2018-02-13T14:02:00Z">
        <w:r w:rsidR="00852B08">
          <w:t>PI</w:t>
        </w:r>
      </w:ins>
      <w:del w:id="107" w:author="Eirini" w:date="2018-02-13T14:02:00Z">
        <w:r w:rsidDel="00852B08">
          <w:rPr>
            <w:spacing w:val="-7"/>
          </w:rPr>
          <w:delText>P.I</w:delText>
        </w:r>
      </w:del>
      <w:r>
        <w:rPr>
          <w:spacing w:val="-7"/>
        </w:rPr>
        <w:t xml:space="preserve">. </w:t>
      </w:r>
      <w:r>
        <w:t xml:space="preserve">was a leading member of the SDSS-III: Baryon Oscillation Spectroscopic Survey (BOSS). The fifth generation of Sloan Digital Sky Surveys, SDSS-V will be an </w:t>
      </w:r>
      <w:r>
        <w:rPr>
          <w:spacing w:val="-3"/>
        </w:rPr>
        <w:t xml:space="preserve">all-sky, </w:t>
      </w:r>
      <w:r>
        <w:t xml:space="preserve">multi-epoch spectroscopic </w:t>
      </w:r>
      <w:r>
        <w:rPr>
          <w:spacing w:val="-4"/>
        </w:rPr>
        <w:t>survey,</w:t>
      </w:r>
      <w:r>
        <w:rPr>
          <w:spacing w:val="-10"/>
        </w:rPr>
        <w:t xml:space="preserve"> </w:t>
      </w:r>
      <w:r>
        <w:t>yielding</w:t>
      </w:r>
      <w:r>
        <w:rPr>
          <w:spacing w:val="-11"/>
        </w:rPr>
        <w:t xml:space="preserve"> </w:t>
      </w:r>
      <w:r>
        <w:t>spectra</w:t>
      </w:r>
      <w:r>
        <w:rPr>
          <w:spacing w:val="-11"/>
        </w:rPr>
        <w:t xml:space="preserve"> </w:t>
      </w:r>
      <w:r>
        <w:t>of</w:t>
      </w:r>
      <w:r>
        <w:rPr>
          <w:spacing w:val="-11"/>
        </w:rPr>
        <w:t xml:space="preserve"> </w:t>
      </w:r>
      <w:r>
        <w:t>over</w:t>
      </w:r>
      <w:r>
        <w:rPr>
          <w:spacing w:val="-11"/>
        </w:rPr>
        <w:t xml:space="preserve"> </w:t>
      </w:r>
      <w:r>
        <w:t>6</w:t>
      </w:r>
      <w:r>
        <w:rPr>
          <w:spacing w:val="-11"/>
        </w:rPr>
        <w:t xml:space="preserve"> </w:t>
      </w:r>
      <w:r>
        <w:t>million</w:t>
      </w:r>
      <w:r>
        <w:rPr>
          <w:spacing w:val="-11"/>
        </w:rPr>
        <w:t xml:space="preserve"> </w:t>
      </w:r>
      <w:r>
        <w:t>objects</w:t>
      </w:r>
      <w:r>
        <w:rPr>
          <w:spacing w:val="-11"/>
        </w:rPr>
        <w:t xml:space="preserve"> </w:t>
      </w:r>
      <w:r>
        <w:t>during</w:t>
      </w:r>
      <w:r>
        <w:rPr>
          <w:spacing w:val="-11"/>
        </w:rPr>
        <w:t xml:space="preserve"> </w:t>
      </w:r>
      <w:r>
        <w:t>its</w:t>
      </w:r>
      <w:r>
        <w:rPr>
          <w:spacing w:val="-11"/>
        </w:rPr>
        <w:t xml:space="preserve"> </w:t>
      </w:r>
      <w:r>
        <w:t>lifetime.</w:t>
      </w:r>
      <w:r>
        <w:rPr>
          <w:spacing w:val="3"/>
        </w:rPr>
        <w:t xml:space="preserve"> </w:t>
      </w:r>
      <w:r>
        <w:t>In</w:t>
      </w:r>
      <w:r>
        <w:rPr>
          <w:spacing w:val="-11"/>
        </w:rPr>
        <w:t xml:space="preserve"> </w:t>
      </w:r>
      <w:r>
        <w:t>particular,</w:t>
      </w:r>
      <w:r>
        <w:rPr>
          <w:spacing w:val="-10"/>
        </w:rPr>
        <w:t xml:space="preserve"> </w:t>
      </w:r>
      <w:r>
        <w:t>the</w:t>
      </w:r>
      <w:r>
        <w:rPr>
          <w:spacing w:val="-11"/>
        </w:rPr>
        <w:t xml:space="preserve"> </w:t>
      </w:r>
      <w:r>
        <w:t>SDSS-V</w:t>
      </w:r>
      <w:r>
        <w:rPr>
          <w:spacing w:val="-11"/>
        </w:rPr>
        <w:t xml:space="preserve"> </w:t>
      </w:r>
      <w:r>
        <w:t>Black</w:t>
      </w:r>
      <w:r>
        <w:rPr>
          <w:spacing w:val="-11"/>
        </w:rPr>
        <w:t xml:space="preserve"> </w:t>
      </w:r>
      <w:r>
        <w:t xml:space="preserve">Hole Mapper (BHM) will focus on long-term, time-domain studies of </w:t>
      </w:r>
      <w:r>
        <w:rPr>
          <w:spacing w:val="-3"/>
        </w:rPr>
        <w:t xml:space="preserve">AGN, </w:t>
      </w:r>
      <w:r>
        <w:t xml:space="preserve">including direct measurement of black hole masses and changing-look quasars, and on the optical characterization of </w:t>
      </w:r>
      <w:r>
        <w:rPr>
          <w:spacing w:val="-5"/>
        </w:rPr>
        <w:t xml:space="preserve">eROSITA </w:t>
      </w:r>
      <w:r>
        <w:t xml:space="preserve">X-ray sources. Data taking is due to start in 2020. </w:t>
      </w:r>
      <w:commentRangeStart w:id="108"/>
      <w:r>
        <w:t xml:space="preserve">Access would be through a </w:t>
      </w:r>
      <w:r>
        <w:rPr>
          <w:rFonts w:ascii="Century Gothic" w:hAnsi="Century Gothic"/>
        </w:rPr>
        <w:t>e</w:t>
      </w:r>
      <w:r>
        <w:t xml:space="preserve">184,100 ‘buy-in’, which allows access for the </w:t>
      </w:r>
      <w:r>
        <w:rPr>
          <w:spacing w:val="-7"/>
        </w:rPr>
        <w:t xml:space="preserve">P.I. </w:t>
      </w:r>
      <w:r>
        <w:t>and one PDRA.</w:t>
      </w:r>
      <w:commentRangeEnd w:id="108"/>
      <w:r w:rsidR="00FD4935">
        <w:rPr>
          <w:rStyle w:val="CommentReference"/>
        </w:rPr>
        <w:commentReference w:id="108"/>
      </w:r>
      <w:r>
        <w:t xml:space="preserve"> </w:t>
      </w:r>
      <w:commentRangeStart w:id="109"/>
      <w:r>
        <w:rPr>
          <w:i/>
        </w:rPr>
        <w:t>Data Products</w:t>
      </w:r>
      <w:commentRangeEnd w:id="109"/>
      <w:r w:rsidR="00FD4935">
        <w:rPr>
          <w:rStyle w:val="CommentReference"/>
        </w:rPr>
        <w:commentReference w:id="109"/>
      </w:r>
      <w:r>
        <w:rPr>
          <w:i/>
        </w:rPr>
        <w:t>: Repeat spectra in the North and Southern</w:t>
      </w:r>
      <w:r>
        <w:rPr>
          <w:i/>
          <w:spacing w:val="-22"/>
        </w:rPr>
        <w:t xml:space="preserve"> </w:t>
      </w:r>
      <w:r>
        <w:rPr>
          <w:i/>
        </w:rPr>
        <w:t>Hemisphere for 500,000 bright</w:t>
      </w:r>
      <w:r>
        <w:rPr>
          <w:i/>
          <w:spacing w:val="-4"/>
        </w:rPr>
        <w:t xml:space="preserve"> </w:t>
      </w:r>
      <w:r>
        <w:rPr>
          <w:i/>
        </w:rPr>
        <w:t>QSOs.</w:t>
      </w:r>
    </w:p>
    <w:p w14:paraId="62BE6820" w14:textId="77777777" w:rsidR="006770BD" w:rsidRDefault="006770BD">
      <w:pPr>
        <w:pStyle w:val="BodyText"/>
        <w:spacing w:before="4"/>
        <w:jc w:val="left"/>
        <w:rPr>
          <w:i/>
          <w:sz w:val="24"/>
        </w:rPr>
      </w:pPr>
    </w:p>
    <w:p w14:paraId="3DAD8C43" w14:textId="29B5692E" w:rsidR="006770BD" w:rsidRDefault="00200F4C">
      <w:pPr>
        <w:pStyle w:val="BodyText"/>
        <w:spacing w:line="249" w:lineRule="auto"/>
        <w:ind w:left="349" w:right="407" w:firstLine="338"/>
        <w:rPr>
          <w:i/>
        </w:rPr>
      </w:pPr>
      <w:commentRangeStart w:id="110"/>
      <w:r>
        <w:rPr>
          <w:noProof/>
          <w:lang w:val="en-GB" w:eastAsia="en-GB"/>
        </w:rPr>
        <mc:AlternateContent>
          <mc:Choice Requires="wps">
            <w:drawing>
              <wp:anchor distT="0" distB="0" distL="114300" distR="114300" simplePos="0" relativeHeight="251665408" behindDoc="1" locked="0" layoutInCell="1" allowOverlap="1" wp14:anchorId="24F10234" wp14:editId="4B4A619D">
                <wp:simplePos x="0" y="0"/>
                <wp:positionH relativeFrom="page">
                  <wp:posOffset>6024245</wp:posOffset>
                </wp:positionH>
                <wp:positionV relativeFrom="paragraph">
                  <wp:posOffset>367030</wp:posOffset>
                </wp:positionV>
                <wp:extent cx="107950" cy="240665"/>
                <wp:effectExtent l="4445" t="2540" r="1905" b="4445"/>
                <wp:wrapNone/>
                <wp:docPr id="127"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D0A5A"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10234" id="Text Box 110" o:spid="_x0000_s1036" type="#_x0000_t202" style="position:absolute;left:0;text-align:left;margin-left:474.35pt;margin-top:28.9pt;width:8.5pt;height:18.9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1UsgIAALM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" filled="f" stroked="f">
                <v:textbox inset="0,0,0,0">
                  <w:txbxContent>
                    <w:p w14:paraId="0C6D0A5A"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The </w:t>
      </w:r>
      <w:r w:rsidR="006A3F04">
        <w:rPr>
          <w:b/>
        </w:rPr>
        <w:t>Dark Energy Spectroscopic Instrument (DESI) Survey:</w:t>
      </w:r>
      <w:commentRangeEnd w:id="110"/>
      <w:r w:rsidR="007772C1">
        <w:rPr>
          <w:rStyle w:val="CommentReference"/>
        </w:rPr>
        <w:commentReference w:id="110"/>
      </w:r>
      <w:r w:rsidR="006A3F04">
        <w:rPr>
          <w:b/>
        </w:rPr>
        <w:t xml:space="preserve"> </w:t>
      </w:r>
      <w:r w:rsidR="006A3F04">
        <w:t xml:space="preserve">is </w:t>
      </w:r>
      <w:commentRangeStart w:id="111"/>
      <w:r w:rsidR="006A3F04">
        <w:t xml:space="preserve">a 5 year cosmology survey </w:t>
      </w:r>
      <w:commentRangeEnd w:id="111"/>
      <w:r w:rsidR="00FD4935">
        <w:rPr>
          <w:rStyle w:val="CommentReference"/>
        </w:rPr>
        <w:commentReference w:id="111"/>
      </w:r>
      <w:r w:rsidR="006A3F04">
        <w:t>that will be conducted on the Mayall 4-meter telescope at Kitt Peak National Observatory starting in 2019. It uses the 5,000 fiber Dark Energy Spectroscopic Instrument and will obtain optical spectra for</w:t>
      </w:r>
      <w:r w:rsidR="006A3F04">
        <w:rPr>
          <w:spacing w:val="10"/>
        </w:rPr>
        <w:t xml:space="preserve"> </w:t>
      </w:r>
      <w:r w:rsidR="006A3F04">
        <w:t xml:space="preserve">20 million galaxies and quasars. The </w:t>
      </w:r>
      <w:r w:rsidR="006A3F04">
        <w:rPr>
          <w:spacing w:val="-7"/>
        </w:rPr>
        <w:t xml:space="preserve">P.I. </w:t>
      </w:r>
      <w:commentRangeStart w:id="112"/>
      <w:r w:rsidR="006A3F04">
        <w:t xml:space="preserve">helped write </w:t>
      </w:r>
      <w:commentRangeEnd w:id="112"/>
      <w:r w:rsidR="00FD4935">
        <w:rPr>
          <w:rStyle w:val="CommentReference"/>
        </w:rPr>
        <w:commentReference w:id="112"/>
      </w:r>
      <w:r w:rsidR="006A3F04">
        <w:t>the original science case and proposal for DESI, but having left</w:t>
      </w:r>
      <w:r w:rsidR="006A3F04">
        <w:rPr>
          <w:spacing w:val="-7"/>
        </w:rPr>
        <w:t xml:space="preserve"> </w:t>
      </w:r>
      <w:r w:rsidR="006A3F04">
        <w:t>the</w:t>
      </w:r>
      <w:r w:rsidR="006A3F04">
        <w:rPr>
          <w:spacing w:val="-7"/>
        </w:rPr>
        <w:t xml:space="preserve"> </w:t>
      </w:r>
      <w:r w:rsidR="006A3F04">
        <w:t>U.S./LBNL,</w:t>
      </w:r>
      <w:r w:rsidR="006A3F04">
        <w:rPr>
          <w:spacing w:val="-6"/>
        </w:rPr>
        <w:t xml:space="preserve"> </w:t>
      </w:r>
      <w:ins w:id="113" w:author="Eirini" w:date="2018-02-13T14:31:00Z">
        <w:r w:rsidR="00FD4935">
          <w:rPr>
            <w:spacing w:val="-6"/>
          </w:rPr>
          <w:t xml:space="preserve">he has </w:t>
        </w:r>
      </w:ins>
      <w:r w:rsidR="006A3F04">
        <w:t>no</w:t>
      </w:r>
      <w:r w:rsidR="006A3F04">
        <w:rPr>
          <w:spacing w:val="-7"/>
        </w:rPr>
        <w:t xml:space="preserve"> </w:t>
      </w:r>
      <w:r w:rsidR="006A3F04">
        <w:t>longer</w:t>
      </w:r>
      <w:r w:rsidR="006A3F04">
        <w:rPr>
          <w:spacing w:val="-7"/>
        </w:rPr>
        <w:t xml:space="preserve"> </w:t>
      </w:r>
      <w:del w:id="114" w:author="Eirini" w:date="2018-02-13T14:31:00Z">
        <w:r w:rsidR="006A3F04" w:rsidDel="00FD4935">
          <w:delText>has</w:delText>
        </w:r>
        <w:r w:rsidR="006A3F04" w:rsidDel="00FD4935">
          <w:rPr>
            <w:spacing w:val="-7"/>
          </w:rPr>
          <w:delText xml:space="preserve"> </w:delText>
        </w:r>
      </w:del>
      <w:r w:rsidR="006A3F04">
        <w:t>data</w:t>
      </w:r>
      <w:r w:rsidR="006A3F04">
        <w:rPr>
          <w:spacing w:val="-7"/>
        </w:rPr>
        <w:t xml:space="preserve"> </w:t>
      </w:r>
      <w:r w:rsidR="006A3F04">
        <w:t>access</w:t>
      </w:r>
      <w:r w:rsidR="006A3F04">
        <w:rPr>
          <w:spacing w:val="-6"/>
        </w:rPr>
        <w:t xml:space="preserve"> </w:t>
      </w:r>
      <w:r w:rsidR="006A3F04">
        <w:t>rights.</w:t>
      </w:r>
      <w:r w:rsidR="006A3F04">
        <w:rPr>
          <w:spacing w:val="5"/>
        </w:rPr>
        <w:t xml:space="preserve"> </w:t>
      </w:r>
      <w:r w:rsidR="006A3F04">
        <w:t>The</w:t>
      </w:r>
      <w:r w:rsidR="006A3F04">
        <w:rPr>
          <w:spacing w:val="-7"/>
        </w:rPr>
        <w:t xml:space="preserve"> </w:t>
      </w:r>
      <w:r w:rsidR="006A3F04">
        <w:t>DESI</w:t>
      </w:r>
      <w:r w:rsidR="006A3F04">
        <w:rPr>
          <w:spacing w:val="-7"/>
        </w:rPr>
        <w:t xml:space="preserve"> </w:t>
      </w:r>
      <w:r w:rsidR="006A3F04">
        <w:t>Survey</w:t>
      </w:r>
      <w:r w:rsidR="006A3F04">
        <w:rPr>
          <w:spacing w:val="-7"/>
        </w:rPr>
        <w:t xml:space="preserve"> </w:t>
      </w:r>
      <w:r w:rsidR="006A3F04">
        <w:t>starts</w:t>
      </w:r>
      <w:r w:rsidR="006A3F04">
        <w:rPr>
          <w:spacing w:val="-6"/>
        </w:rPr>
        <w:t xml:space="preserve"> </w:t>
      </w:r>
      <w:r w:rsidR="006A3F04">
        <w:t>in</w:t>
      </w:r>
      <w:r w:rsidR="006A3F04">
        <w:rPr>
          <w:spacing w:val="-7"/>
        </w:rPr>
        <w:t xml:space="preserve"> </w:t>
      </w:r>
      <w:r w:rsidR="006A3F04">
        <w:t>late</w:t>
      </w:r>
      <w:r w:rsidR="006A3F04">
        <w:rPr>
          <w:spacing w:val="-7"/>
        </w:rPr>
        <w:t xml:space="preserve"> </w:t>
      </w:r>
      <w:r w:rsidR="006A3F04">
        <w:t>2019</w:t>
      </w:r>
      <w:r w:rsidR="006A3F04">
        <w:rPr>
          <w:spacing w:val="-7"/>
        </w:rPr>
        <w:t xml:space="preserve"> </w:t>
      </w:r>
      <w:r w:rsidR="006A3F04">
        <w:t>and</w:t>
      </w:r>
      <w:r w:rsidR="006A3F04">
        <w:rPr>
          <w:spacing w:val="-7"/>
        </w:rPr>
        <w:t xml:space="preserve"> </w:t>
      </w:r>
      <w:r w:rsidR="006A3F04">
        <w:t>data</w:t>
      </w:r>
      <w:r w:rsidR="006A3F04">
        <w:rPr>
          <w:spacing w:val="-6"/>
        </w:rPr>
        <w:t xml:space="preserve"> </w:t>
      </w:r>
      <w:r w:rsidR="006A3F04">
        <w:t>access is</w:t>
      </w:r>
      <w:r w:rsidR="006A3F04">
        <w:rPr>
          <w:spacing w:val="-7"/>
        </w:rPr>
        <w:t xml:space="preserve"> </w:t>
      </w:r>
      <w:r w:rsidR="006A3F04">
        <w:t>through</w:t>
      </w:r>
      <w:r w:rsidR="006A3F04">
        <w:rPr>
          <w:spacing w:val="-7"/>
        </w:rPr>
        <w:t xml:space="preserve"> </w:t>
      </w:r>
      <w:r w:rsidR="006A3F04">
        <w:t>a</w:t>
      </w:r>
      <w:r w:rsidR="006A3F04">
        <w:rPr>
          <w:spacing w:val="-7"/>
        </w:rPr>
        <w:t xml:space="preserve"> </w:t>
      </w:r>
      <w:r w:rsidR="006A3F04">
        <w:rPr>
          <w:rFonts w:ascii="Century Gothic" w:hAnsi="Century Gothic"/>
        </w:rPr>
        <w:t>e</w:t>
      </w:r>
      <w:r w:rsidR="006A3F04">
        <w:t>200,100</w:t>
      </w:r>
      <w:r w:rsidR="006A3F04">
        <w:rPr>
          <w:spacing w:val="-7"/>
        </w:rPr>
        <w:t xml:space="preserve"> </w:t>
      </w:r>
      <w:r w:rsidR="006A3F04">
        <w:t>‘buy-in’,</w:t>
      </w:r>
      <w:r w:rsidR="006A3F04">
        <w:rPr>
          <w:spacing w:val="-7"/>
        </w:rPr>
        <w:t xml:space="preserve"> </w:t>
      </w:r>
      <w:r w:rsidR="006A3F04">
        <w:t>which</w:t>
      </w:r>
      <w:r w:rsidR="006A3F04">
        <w:rPr>
          <w:spacing w:val="-7"/>
        </w:rPr>
        <w:t xml:space="preserve"> </w:t>
      </w:r>
      <w:r w:rsidR="006A3F04">
        <w:t>allows</w:t>
      </w:r>
      <w:r w:rsidR="006A3F04">
        <w:rPr>
          <w:spacing w:val="-7"/>
        </w:rPr>
        <w:t xml:space="preserve"> </w:t>
      </w:r>
      <w:r w:rsidR="006A3F04">
        <w:t>access</w:t>
      </w:r>
      <w:r w:rsidR="006A3F04">
        <w:rPr>
          <w:spacing w:val="-7"/>
        </w:rPr>
        <w:t xml:space="preserve"> </w:t>
      </w:r>
      <w:r w:rsidR="006A3F04">
        <w:t>for</w:t>
      </w:r>
      <w:r w:rsidR="006A3F04">
        <w:rPr>
          <w:spacing w:val="-7"/>
        </w:rPr>
        <w:t xml:space="preserve"> </w:t>
      </w:r>
      <w:r w:rsidR="006A3F04">
        <w:t>the</w:t>
      </w:r>
      <w:r w:rsidR="006A3F04">
        <w:rPr>
          <w:spacing w:val="-7"/>
        </w:rPr>
        <w:t xml:space="preserve"> P.I. </w:t>
      </w:r>
      <w:r w:rsidR="006A3F04">
        <w:t>and</w:t>
      </w:r>
      <w:r w:rsidR="006A3F04">
        <w:rPr>
          <w:spacing w:val="-7"/>
        </w:rPr>
        <w:t xml:space="preserve"> </w:t>
      </w:r>
      <w:r w:rsidR="006A3F04">
        <w:t>two</w:t>
      </w:r>
      <w:r w:rsidR="006A3F04">
        <w:rPr>
          <w:spacing w:val="-7"/>
        </w:rPr>
        <w:t xml:space="preserve"> </w:t>
      </w:r>
      <w:r w:rsidR="006A3F04">
        <w:t>PDRAs.</w:t>
      </w:r>
      <w:r w:rsidR="006A3F04">
        <w:rPr>
          <w:spacing w:val="5"/>
        </w:rPr>
        <w:t xml:space="preserve"> </w:t>
      </w:r>
      <w:r w:rsidR="006A3F04">
        <w:rPr>
          <w:i/>
        </w:rPr>
        <w:t>Data</w:t>
      </w:r>
      <w:r w:rsidR="006A3F04">
        <w:rPr>
          <w:i/>
          <w:spacing w:val="-7"/>
        </w:rPr>
        <w:t xml:space="preserve"> </w:t>
      </w:r>
      <w:r w:rsidR="006A3F04">
        <w:rPr>
          <w:i/>
        </w:rPr>
        <w:t>Products:</w:t>
      </w:r>
      <w:r w:rsidR="006A3F04">
        <w:rPr>
          <w:i/>
          <w:spacing w:val="5"/>
        </w:rPr>
        <w:t xml:space="preserve"> </w:t>
      </w:r>
      <w:r w:rsidR="006A3F04">
        <w:rPr>
          <w:i/>
        </w:rPr>
        <w:t xml:space="preserve">Spectra of 1e6 quasars across 14,000 </w:t>
      </w:r>
      <w:r w:rsidR="006A3F04">
        <w:rPr>
          <w:i/>
          <w:spacing w:val="-3"/>
        </w:rPr>
        <w:t>deg</w:t>
      </w:r>
      <w:r w:rsidR="006A3F04">
        <w:rPr>
          <w:spacing w:val="-3"/>
          <w:position w:val="8"/>
          <w:sz w:val="16"/>
        </w:rPr>
        <w:t xml:space="preserve">2 </w:t>
      </w:r>
      <w:r w:rsidR="006A3F04">
        <w:rPr>
          <w:i/>
        </w:rPr>
        <w:t>of the Northern</w:t>
      </w:r>
      <w:r w:rsidR="006A3F04">
        <w:rPr>
          <w:i/>
          <w:spacing w:val="-23"/>
        </w:rPr>
        <w:t xml:space="preserve"> </w:t>
      </w:r>
      <w:r w:rsidR="006A3F04">
        <w:rPr>
          <w:i/>
          <w:spacing w:val="-4"/>
        </w:rPr>
        <w:t>Sky.</w:t>
      </w:r>
    </w:p>
    <w:p w14:paraId="45EAAAC0" w14:textId="77777777" w:rsidR="006770BD" w:rsidRDefault="006770BD">
      <w:pPr>
        <w:pStyle w:val="BodyText"/>
        <w:spacing w:before="10"/>
        <w:jc w:val="left"/>
        <w:rPr>
          <w:i/>
          <w:sz w:val="24"/>
        </w:rPr>
      </w:pPr>
    </w:p>
    <w:p w14:paraId="56A55B5E" w14:textId="77777777" w:rsidR="006770BD" w:rsidRDefault="006A3F04">
      <w:pPr>
        <w:spacing w:before="1" w:line="254" w:lineRule="auto"/>
        <w:ind w:left="349" w:right="407" w:firstLine="338"/>
        <w:jc w:val="both"/>
        <w:rPr>
          <w:i/>
        </w:rPr>
      </w:pPr>
      <w:r>
        <w:t xml:space="preserve">The </w:t>
      </w:r>
      <w:r>
        <w:rPr>
          <w:b/>
        </w:rPr>
        <w:t xml:space="preserve">Large Synoptic Survey </w:t>
      </w:r>
      <w:r>
        <w:rPr>
          <w:b/>
          <w:spacing w:val="-3"/>
        </w:rPr>
        <w:t xml:space="preserve">Telescope </w:t>
      </w:r>
      <w:r>
        <w:rPr>
          <w:b/>
        </w:rPr>
        <w:t xml:space="preserve">(LSST) </w:t>
      </w:r>
      <w:commentRangeStart w:id="115"/>
      <w:r>
        <w:t xml:space="preserve">project will conduct a 10-year survey of the </w:t>
      </w:r>
      <w:r>
        <w:rPr>
          <w:spacing w:val="-5"/>
        </w:rPr>
        <w:t xml:space="preserve">sky, </w:t>
      </w:r>
      <w:r>
        <w:t>imaging the full Southern Sky every 3 nights.</w:t>
      </w:r>
      <w:commentRangeEnd w:id="115"/>
      <w:r w:rsidR="00FD4935">
        <w:rPr>
          <w:rStyle w:val="CommentReference"/>
        </w:rPr>
        <w:commentReference w:id="115"/>
      </w:r>
      <w:r>
        <w:t xml:space="preserve"> The LSST survey is designed to address four science</w:t>
      </w:r>
      <w:r>
        <w:rPr>
          <w:spacing w:val="-35"/>
        </w:rPr>
        <w:t xml:space="preserve"> </w:t>
      </w:r>
      <w:r>
        <w:t>areas (Understanding</w:t>
      </w:r>
      <w:r>
        <w:rPr>
          <w:spacing w:val="-11"/>
        </w:rPr>
        <w:t xml:space="preserve"> </w:t>
      </w:r>
      <w:r>
        <w:t>the</w:t>
      </w:r>
      <w:r>
        <w:rPr>
          <w:spacing w:val="-11"/>
        </w:rPr>
        <w:t xml:space="preserve"> </w:t>
      </w:r>
      <w:r>
        <w:t>Mysterious</w:t>
      </w:r>
      <w:r>
        <w:rPr>
          <w:spacing w:val="-11"/>
        </w:rPr>
        <w:t xml:space="preserve"> </w:t>
      </w:r>
      <w:r>
        <w:t>Dark</w:t>
      </w:r>
      <w:r>
        <w:rPr>
          <w:spacing w:val="-11"/>
        </w:rPr>
        <w:t xml:space="preserve"> </w:t>
      </w:r>
      <w:r>
        <w:t>Matter</w:t>
      </w:r>
      <w:r>
        <w:rPr>
          <w:spacing w:val="-11"/>
        </w:rPr>
        <w:t xml:space="preserve"> </w:t>
      </w:r>
      <w:r>
        <w:t>and</w:t>
      </w:r>
      <w:r>
        <w:rPr>
          <w:spacing w:val="-11"/>
        </w:rPr>
        <w:t xml:space="preserve"> </w:t>
      </w:r>
      <w:r>
        <w:t>Dark</w:t>
      </w:r>
      <w:r>
        <w:rPr>
          <w:spacing w:val="-11"/>
        </w:rPr>
        <w:t xml:space="preserve"> </w:t>
      </w:r>
      <w:r>
        <w:t>Energy;</w:t>
      </w:r>
      <w:r>
        <w:rPr>
          <w:spacing w:val="-10"/>
        </w:rPr>
        <w:t xml:space="preserve"> </w:t>
      </w:r>
      <w:r>
        <w:t>Hazardous</w:t>
      </w:r>
      <w:r>
        <w:rPr>
          <w:spacing w:val="-11"/>
        </w:rPr>
        <w:t xml:space="preserve"> </w:t>
      </w:r>
      <w:r>
        <w:t>Asteroids</w:t>
      </w:r>
      <w:r>
        <w:rPr>
          <w:spacing w:val="-11"/>
        </w:rPr>
        <w:t xml:space="preserve"> </w:t>
      </w:r>
      <w:r>
        <w:t>and</w:t>
      </w:r>
      <w:r>
        <w:rPr>
          <w:spacing w:val="-11"/>
        </w:rPr>
        <w:t xml:space="preserve"> </w:t>
      </w:r>
      <w:r>
        <w:t>the</w:t>
      </w:r>
      <w:r>
        <w:rPr>
          <w:spacing w:val="-11"/>
        </w:rPr>
        <w:t xml:space="preserve"> </w:t>
      </w:r>
      <w:r>
        <w:t>Remote</w:t>
      </w:r>
      <w:r>
        <w:rPr>
          <w:spacing w:val="-11"/>
        </w:rPr>
        <w:t xml:space="preserve"> </w:t>
      </w:r>
      <w:r>
        <w:t xml:space="preserve">Solar System; The Transient Optical Sky; The Formation and Structure of the Milky </w:t>
      </w:r>
      <w:r>
        <w:rPr>
          <w:spacing w:val="-5"/>
        </w:rPr>
        <w:t xml:space="preserve">Way) </w:t>
      </w:r>
      <w:r>
        <w:t>and is an</w:t>
      </w:r>
      <w:r>
        <w:rPr>
          <w:spacing w:val="-28"/>
        </w:rPr>
        <w:t xml:space="preserve"> </w:t>
      </w:r>
      <w:r>
        <w:t xml:space="preserve">absolutely unique facility as far as areal, temporal and wavelength coverage. </w:t>
      </w:r>
      <w:commentRangeStart w:id="116"/>
      <w:r>
        <w:t xml:space="preserve">The U.K. is a member of </w:t>
      </w:r>
      <w:r>
        <w:rPr>
          <w:spacing w:val="-4"/>
        </w:rPr>
        <w:t>LSST</w:t>
      </w:r>
      <w:commentRangeEnd w:id="116"/>
      <w:r w:rsidR="00FD4935">
        <w:rPr>
          <w:rStyle w:val="CommentReference"/>
        </w:rPr>
        <w:commentReference w:id="116"/>
      </w:r>
      <w:r>
        <w:rPr>
          <w:spacing w:val="-4"/>
        </w:rPr>
        <w:t xml:space="preserve">. </w:t>
      </w:r>
      <w:r>
        <w:rPr>
          <w:i/>
        </w:rPr>
        <w:t>Data Products: ugrizY</w:t>
      </w:r>
      <w:r>
        <w:rPr>
          <w:i/>
          <w:spacing w:val="11"/>
        </w:rPr>
        <w:t xml:space="preserve"> </w:t>
      </w:r>
      <w:r>
        <w:rPr>
          <w:i/>
        </w:rPr>
        <w:t>broadband</w:t>
      </w:r>
      <w:r>
        <w:rPr>
          <w:i/>
          <w:spacing w:val="-11"/>
        </w:rPr>
        <w:t xml:space="preserve"> </w:t>
      </w:r>
      <w:r>
        <w:rPr>
          <w:i/>
        </w:rPr>
        <w:t>optical</w:t>
      </w:r>
      <w:r>
        <w:rPr>
          <w:i/>
          <w:spacing w:val="-11"/>
        </w:rPr>
        <w:t xml:space="preserve"> </w:t>
      </w:r>
      <w:r>
        <w:rPr>
          <w:i/>
        </w:rPr>
        <w:t>and</w:t>
      </w:r>
      <w:r>
        <w:rPr>
          <w:i/>
          <w:spacing w:val="-11"/>
        </w:rPr>
        <w:t xml:space="preserve"> </w:t>
      </w:r>
      <w:r>
        <w:rPr>
          <w:i/>
        </w:rPr>
        <w:t>near-infrared</w:t>
      </w:r>
      <w:r>
        <w:rPr>
          <w:i/>
          <w:spacing w:val="-11"/>
        </w:rPr>
        <w:t xml:space="preserve"> </w:t>
      </w:r>
      <w:r>
        <w:rPr>
          <w:i/>
        </w:rPr>
        <w:t>imaging</w:t>
      </w:r>
      <w:r>
        <w:rPr>
          <w:i/>
          <w:spacing w:val="-11"/>
        </w:rPr>
        <w:t xml:space="preserve"> </w:t>
      </w:r>
      <w:r>
        <w:rPr>
          <w:i/>
        </w:rPr>
        <w:t>for</w:t>
      </w:r>
      <w:r>
        <w:rPr>
          <w:i/>
          <w:spacing w:val="-11"/>
        </w:rPr>
        <w:t xml:space="preserve"> </w:t>
      </w:r>
      <w:r>
        <w:rPr>
          <w:i/>
        </w:rPr>
        <w:t>20,000</w:t>
      </w:r>
      <w:r>
        <w:rPr>
          <w:i/>
          <w:spacing w:val="-11"/>
        </w:rPr>
        <w:t xml:space="preserve"> </w:t>
      </w:r>
      <w:r>
        <w:rPr>
          <w:i/>
        </w:rPr>
        <w:t>deg</w:t>
      </w:r>
      <w:r>
        <w:rPr>
          <w:position w:val="8"/>
          <w:sz w:val="16"/>
        </w:rPr>
        <w:t>2</w:t>
      </w:r>
      <w:r>
        <w:rPr>
          <w:i/>
        </w:rPr>
        <w:t>. Images</w:t>
      </w:r>
      <w:r>
        <w:rPr>
          <w:i/>
          <w:spacing w:val="-11"/>
        </w:rPr>
        <w:t xml:space="preserve"> </w:t>
      </w:r>
      <w:r>
        <w:rPr>
          <w:i/>
        </w:rPr>
        <w:t>the</w:t>
      </w:r>
      <w:r>
        <w:rPr>
          <w:i/>
          <w:spacing w:val="-11"/>
        </w:rPr>
        <w:t xml:space="preserve"> </w:t>
      </w:r>
      <w:r>
        <w:rPr>
          <w:i/>
        </w:rPr>
        <w:t>full</w:t>
      </w:r>
      <w:r>
        <w:rPr>
          <w:i/>
          <w:spacing w:val="-11"/>
        </w:rPr>
        <w:t xml:space="preserve"> </w:t>
      </w:r>
      <w:r>
        <w:rPr>
          <w:i/>
        </w:rPr>
        <w:t>Southern Sky every 3</w:t>
      </w:r>
      <w:r>
        <w:rPr>
          <w:i/>
          <w:spacing w:val="-4"/>
        </w:rPr>
        <w:t xml:space="preserve"> </w:t>
      </w:r>
      <w:r>
        <w:rPr>
          <w:i/>
        </w:rPr>
        <w:t>days.</w:t>
      </w:r>
    </w:p>
    <w:p w14:paraId="20AF1A43" w14:textId="77777777" w:rsidR="006770BD" w:rsidRDefault="006770BD">
      <w:pPr>
        <w:pStyle w:val="BodyText"/>
        <w:spacing w:before="4"/>
        <w:jc w:val="left"/>
        <w:rPr>
          <w:i/>
          <w:sz w:val="23"/>
        </w:rPr>
      </w:pPr>
    </w:p>
    <w:p w14:paraId="788F5281" w14:textId="359B3645" w:rsidR="006770BD" w:rsidRDefault="00200F4C">
      <w:pPr>
        <w:pStyle w:val="BodyText"/>
        <w:spacing w:line="254" w:lineRule="auto"/>
        <w:ind w:left="349" w:right="407" w:firstLine="338"/>
        <w:rPr>
          <w:i/>
        </w:rPr>
      </w:pPr>
      <w:commentRangeStart w:id="117"/>
      <w:r>
        <w:rPr>
          <w:noProof/>
          <w:lang w:val="en-GB" w:eastAsia="en-GB"/>
        </w:rPr>
        <mc:AlternateContent>
          <mc:Choice Requires="wps">
            <w:drawing>
              <wp:anchor distT="0" distB="0" distL="114300" distR="114300" simplePos="0" relativeHeight="251666432" behindDoc="1" locked="0" layoutInCell="1" allowOverlap="1" wp14:anchorId="4CEE421B" wp14:editId="1C243F40">
                <wp:simplePos x="0" y="0"/>
                <wp:positionH relativeFrom="page">
                  <wp:posOffset>1518920</wp:posOffset>
                </wp:positionH>
                <wp:positionV relativeFrom="paragraph">
                  <wp:posOffset>711200</wp:posOffset>
                </wp:positionV>
                <wp:extent cx="107950" cy="240665"/>
                <wp:effectExtent l="4445" t="1905" r="1905" b="0"/>
                <wp:wrapNone/>
                <wp:docPr id="12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BCA6C"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E421B" id="Text Box 109" o:spid="_x0000_s1037" type="#_x0000_t202" style="position:absolute;left:0;text-align:left;margin-left:119.6pt;margin-top:56pt;width:8.5pt;height:18.9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WTsA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" filled="f" stroked="f">
                <v:textbox inset="0,0,0,0">
                  <w:txbxContent>
                    <w:p w14:paraId="0CBBCA6C"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rPr>
          <w:b/>
          <w:i/>
        </w:rPr>
        <w:t>Euclid</w:t>
      </w:r>
      <w:r w:rsidR="006A3F04">
        <w:rPr>
          <w:b/>
          <w:i/>
          <w:spacing w:val="-1"/>
        </w:rPr>
        <w:t xml:space="preserve"> </w:t>
      </w:r>
      <w:r w:rsidR="006A3F04">
        <w:t>is</w:t>
      </w:r>
      <w:r w:rsidR="006A3F04">
        <w:rPr>
          <w:spacing w:val="-4"/>
        </w:rPr>
        <w:t xml:space="preserve"> </w:t>
      </w:r>
      <w:r w:rsidR="006A3F04">
        <w:t>an</w:t>
      </w:r>
      <w:r w:rsidR="006A3F04">
        <w:rPr>
          <w:spacing w:val="-4"/>
        </w:rPr>
        <w:t xml:space="preserve"> </w:t>
      </w:r>
      <w:r w:rsidR="006A3F04">
        <w:t>ESA</w:t>
      </w:r>
      <w:r w:rsidR="006A3F04">
        <w:rPr>
          <w:spacing w:val="-4"/>
        </w:rPr>
        <w:t xml:space="preserve"> </w:t>
      </w:r>
      <w:r w:rsidR="006A3F04">
        <w:t>Medium</w:t>
      </w:r>
      <w:r w:rsidR="006A3F04">
        <w:rPr>
          <w:spacing w:val="-4"/>
        </w:rPr>
        <w:t xml:space="preserve"> </w:t>
      </w:r>
      <w:r w:rsidR="006A3F04">
        <w:t>Class</w:t>
      </w:r>
      <w:r w:rsidR="006A3F04">
        <w:rPr>
          <w:spacing w:val="-4"/>
        </w:rPr>
        <w:t xml:space="preserve"> </w:t>
      </w:r>
      <w:commentRangeEnd w:id="117"/>
      <w:r w:rsidR="00FD4935">
        <w:rPr>
          <w:rStyle w:val="CommentReference"/>
        </w:rPr>
        <w:commentReference w:id="117"/>
      </w:r>
      <w:r w:rsidR="006A3F04">
        <w:t>mission</w:t>
      </w:r>
      <w:r w:rsidR="006A3F04">
        <w:rPr>
          <w:spacing w:val="-4"/>
        </w:rPr>
        <w:t xml:space="preserve"> </w:t>
      </w:r>
      <w:r w:rsidR="006A3F04">
        <w:t>to</w:t>
      </w:r>
      <w:r w:rsidR="006A3F04">
        <w:rPr>
          <w:spacing w:val="-4"/>
        </w:rPr>
        <w:t xml:space="preserve"> </w:t>
      </w:r>
      <w:r w:rsidR="006A3F04">
        <w:t>map</w:t>
      </w:r>
      <w:r w:rsidR="006A3F04">
        <w:rPr>
          <w:spacing w:val="-4"/>
        </w:rPr>
        <w:t xml:space="preserve"> </w:t>
      </w:r>
      <w:r w:rsidR="006A3F04">
        <w:t>the</w:t>
      </w:r>
      <w:r w:rsidR="006A3F04">
        <w:rPr>
          <w:spacing w:val="-4"/>
        </w:rPr>
        <w:t xml:space="preserve"> </w:t>
      </w:r>
      <w:r w:rsidR="006A3F04">
        <w:t>geometry</w:t>
      </w:r>
      <w:r w:rsidR="006A3F04">
        <w:rPr>
          <w:spacing w:val="-4"/>
        </w:rPr>
        <w:t xml:space="preserve"> </w:t>
      </w:r>
      <w:r w:rsidR="006A3F04">
        <w:t>of</w:t>
      </w:r>
      <w:r w:rsidR="006A3F04">
        <w:rPr>
          <w:spacing w:val="-4"/>
        </w:rPr>
        <w:t xml:space="preserve"> </w:t>
      </w:r>
      <w:r w:rsidR="006A3F04">
        <w:t>the</w:t>
      </w:r>
      <w:r w:rsidR="006A3F04">
        <w:rPr>
          <w:spacing w:val="-4"/>
        </w:rPr>
        <w:t xml:space="preserve"> </w:t>
      </w:r>
      <w:r w:rsidR="006A3F04">
        <w:t>dark</w:t>
      </w:r>
      <w:r w:rsidR="006A3F04">
        <w:rPr>
          <w:spacing w:val="-4"/>
        </w:rPr>
        <w:t xml:space="preserve"> </w:t>
      </w:r>
      <w:r w:rsidR="006A3F04">
        <w:t>Universe.</w:t>
      </w:r>
      <w:r w:rsidR="006A3F04">
        <w:rPr>
          <w:spacing w:val="10"/>
        </w:rPr>
        <w:t xml:space="preserve"> </w:t>
      </w:r>
      <w:r w:rsidR="006A3F04">
        <w:t>It</w:t>
      </w:r>
      <w:r w:rsidR="006A3F04">
        <w:rPr>
          <w:spacing w:val="-4"/>
        </w:rPr>
        <w:t xml:space="preserve"> </w:t>
      </w:r>
      <w:r w:rsidR="006A3F04">
        <w:t>aims</w:t>
      </w:r>
      <w:r w:rsidR="006A3F04">
        <w:rPr>
          <w:spacing w:val="-4"/>
        </w:rPr>
        <w:t xml:space="preserve"> </w:t>
      </w:r>
      <w:r w:rsidR="006A3F04">
        <w:t>to</w:t>
      </w:r>
      <w:r w:rsidR="006A3F04">
        <w:rPr>
          <w:spacing w:val="-4"/>
        </w:rPr>
        <w:t xml:space="preserve"> </w:t>
      </w:r>
      <w:r w:rsidR="006A3F04">
        <w:t>under- stand</w:t>
      </w:r>
      <w:r w:rsidR="006A3F04">
        <w:rPr>
          <w:spacing w:val="-3"/>
        </w:rPr>
        <w:t xml:space="preserve"> </w:t>
      </w:r>
      <w:r w:rsidR="006A3F04">
        <w:t>why</w:t>
      </w:r>
      <w:r w:rsidR="006A3F04">
        <w:rPr>
          <w:spacing w:val="-3"/>
        </w:rPr>
        <w:t xml:space="preserve"> </w:t>
      </w:r>
      <w:r w:rsidR="006A3F04">
        <w:t>the</w:t>
      </w:r>
      <w:r w:rsidR="006A3F04">
        <w:rPr>
          <w:spacing w:val="-3"/>
        </w:rPr>
        <w:t xml:space="preserve"> </w:t>
      </w:r>
      <w:r w:rsidR="006A3F04">
        <w:t>expansion</w:t>
      </w:r>
      <w:r w:rsidR="006A3F04">
        <w:rPr>
          <w:spacing w:val="-3"/>
        </w:rPr>
        <w:t xml:space="preserve"> </w:t>
      </w:r>
      <w:r w:rsidR="006A3F04">
        <w:t>of</w:t>
      </w:r>
      <w:r w:rsidR="006A3F04">
        <w:rPr>
          <w:spacing w:val="-3"/>
        </w:rPr>
        <w:t xml:space="preserve"> </w:t>
      </w:r>
      <w:r w:rsidR="006A3F04">
        <w:t>the</w:t>
      </w:r>
      <w:r w:rsidR="006A3F04">
        <w:rPr>
          <w:spacing w:val="-3"/>
        </w:rPr>
        <w:t xml:space="preserve"> </w:t>
      </w:r>
      <w:r w:rsidR="006A3F04">
        <w:t>Universe</w:t>
      </w:r>
      <w:r w:rsidR="006A3F04">
        <w:rPr>
          <w:spacing w:val="-3"/>
        </w:rPr>
        <w:t xml:space="preserve"> </w:t>
      </w:r>
      <w:r w:rsidR="006A3F04">
        <w:t>is</w:t>
      </w:r>
      <w:r w:rsidR="006A3F04">
        <w:rPr>
          <w:spacing w:val="-3"/>
        </w:rPr>
        <w:t xml:space="preserve"> </w:t>
      </w:r>
      <w:r w:rsidR="006A3F04">
        <w:t>accelerating</w:t>
      </w:r>
      <w:r w:rsidR="006A3F04">
        <w:rPr>
          <w:spacing w:val="-3"/>
        </w:rPr>
        <w:t xml:space="preserve"> </w:t>
      </w:r>
      <w:r w:rsidR="006A3F04">
        <w:t>and</w:t>
      </w:r>
      <w:r w:rsidR="006A3F04">
        <w:rPr>
          <w:spacing w:val="-3"/>
        </w:rPr>
        <w:t xml:space="preserve"> </w:t>
      </w:r>
      <w:r w:rsidR="006A3F04">
        <w:t>what</w:t>
      </w:r>
      <w:r w:rsidR="006A3F04">
        <w:rPr>
          <w:spacing w:val="-3"/>
        </w:rPr>
        <w:t xml:space="preserve"> </w:t>
      </w:r>
      <w:r w:rsidR="006A3F04">
        <w:t>the</w:t>
      </w:r>
      <w:r w:rsidR="006A3F04">
        <w:rPr>
          <w:spacing w:val="-3"/>
        </w:rPr>
        <w:t xml:space="preserve"> </w:t>
      </w:r>
      <w:r w:rsidR="006A3F04">
        <w:t>nature</w:t>
      </w:r>
      <w:r w:rsidR="006A3F04">
        <w:rPr>
          <w:spacing w:val="-3"/>
        </w:rPr>
        <w:t xml:space="preserve"> </w:t>
      </w:r>
      <w:r w:rsidR="006A3F04">
        <w:t>of</w:t>
      </w:r>
      <w:r w:rsidR="006A3F04">
        <w:rPr>
          <w:spacing w:val="-3"/>
        </w:rPr>
        <w:t xml:space="preserve"> </w:t>
      </w:r>
      <w:r w:rsidR="006A3F04">
        <w:t>the</w:t>
      </w:r>
      <w:r w:rsidR="006A3F04">
        <w:rPr>
          <w:spacing w:val="-3"/>
        </w:rPr>
        <w:t xml:space="preserve"> </w:t>
      </w:r>
      <w:r w:rsidR="006A3F04">
        <w:t>source</w:t>
      </w:r>
      <w:r w:rsidR="006A3F04">
        <w:rPr>
          <w:spacing w:val="-3"/>
        </w:rPr>
        <w:t xml:space="preserve"> </w:t>
      </w:r>
      <w:r w:rsidR="006A3F04">
        <w:t>responsible</w:t>
      </w:r>
      <w:r w:rsidR="006A3F04">
        <w:rPr>
          <w:spacing w:val="-3"/>
        </w:rPr>
        <w:t xml:space="preserve"> </w:t>
      </w:r>
      <w:r w:rsidR="006A3F04">
        <w:t>for this</w:t>
      </w:r>
      <w:r w:rsidR="006A3F04">
        <w:rPr>
          <w:spacing w:val="-10"/>
        </w:rPr>
        <w:t xml:space="preserve"> </w:t>
      </w:r>
      <w:r w:rsidR="006A3F04">
        <w:t>acceleration</w:t>
      </w:r>
      <w:r w:rsidR="006A3F04">
        <w:rPr>
          <w:spacing w:val="-10"/>
        </w:rPr>
        <w:t xml:space="preserve"> </w:t>
      </w:r>
      <w:r w:rsidR="006A3F04">
        <w:t>(“dark</w:t>
      </w:r>
      <w:r w:rsidR="006A3F04">
        <w:rPr>
          <w:spacing w:val="-10"/>
        </w:rPr>
        <w:t xml:space="preserve"> </w:t>
      </w:r>
      <w:r w:rsidR="006A3F04">
        <w:t>energy”)</w:t>
      </w:r>
      <w:r w:rsidR="006A3F04">
        <w:rPr>
          <w:spacing w:val="-10"/>
        </w:rPr>
        <w:t xml:space="preserve"> </w:t>
      </w:r>
      <w:r w:rsidR="006A3F04">
        <w:t>is.</w:t>
      </w:r>
      <w:r w:rsidR="006A3F04">
        <w:rPr>
          <w:spacing w:val="1"/>
        </w:rPr>
        <w:t xml:space="preserve"> </w:t>
      </w:r>
      <w:r w:rsidR="006A3F04">
        <w:t>The</w:t>
      </w:r>
      <w:r w:rsidR="006A3F04">
        <w:rPr>
          <w:spacing w:val="-10"/>
        </w:rPr>
        <w:t xml:space="preserve"> </w:t>
      </w:r>
      <w:r w:rsidR="006A3F04">
        <w:t>mission</w:t>
      </w:r>
      <w:r w:rsidR="006A3F04">
        <w:rPr>
          <w:spacing w:val="-10"/>
        </w:rPr>
        <w:t xml:space="preserve"> </w:t>
      </w:r>
      <w:r w:rsidR="006A3F04">
        <w:t>will</w:t>
      </w:r>
      <w:r w:rsidR="006A3F04">
        <w:rPr>
          <w:spacing w:val="-10"/>
        </w:rPr>
        <w:t xml:space="preserve"> </w:t>
      </w:r>
      <w:r w:rsidR="006A3F04">
        <w:t>investigate</w:t>
      </w:r>
      <w:r w:rsidR="006A3F04">
        <w:rPr>
          <w:spacing w:val="-10"/>
        </w:rPr>
        <w:t xml:space="preserve"> </w:t>
      </w:r>
      <w:r w:rsidR="006A3F04">
        <w:t>the</w:t>
      </w:r>
      <w:r w:rsidR="006A3F04">
        <w:rPr>
          <w:spacing w:val="-10"/>
        </w:rPr>
        <w:t xml:space="preserve"> </w:t>
      </w:r>
      <w:r w:rsidR="006A3F04">
        <w:t>distance-redshift</w:t>
      </w:r>
      <w:r w:rsidR="006A3F04">
        <w:rPr>
          <w:spacing w:val="-10"/>
        </w:rPr>
        <w:t xml:space="preserve"> </w:t>
      </w:r>
      <w:r w:rsidR="006A3F04">
        <w:t>relationship</w:t>
      </w:r>
      <w:r w:rsidR="006A3F04">
        <w:rPr>
          <w:spacing w:val="-10"/>
        </w:rPr>
        <w:t xml:space="preserve"> </w:t>
      </w:r>
      <w:r w:rsidR="006A3F04">
        <w:t>and</w:t>
      </w:r>
      <w:r w:rsidR="006A3F04">
        <w:rPr>
          <w:spacing w:val="-10"/>
        </w:rPr>
        <w:t xml:space="preserve"> </w:t>
      </w:r>
      <w:r w:rsidR="006A3F04">
        <w:t xml:space="preserve">the evolution of cosmic structures by measuring shapes and redshifts of galaxies and clusters of galaxies out to redshifts 2, or equivalently to a look-back time of 10 billion years. </w:t>
      </w:r>
      <w:r w:rsidR="006A3F04">
        <w:rPr>
          <w:i/>
        </w:rPr>
        <w:t xml:space="preserve">Euclid </w:t>
      </w:r>
      <w:r w:rsidR="006A3F04">
        <w:t xml:space="preserve">will also discover a range of near-infrared (NIR) detected quasars, </w:t>
      </w:r>
      <w:r w:rsidR="006A3F04">
        <w:rPr>
          <w:i/>
        </w:rPr>
        <w:t xml:space="preserve">Euclid </w:t>
      </w:r>
      <w:r w:rsidR="006A3F04">
        <w:t xml:space="preserve">is planned for launch in mid-2021. </w:t>
      </w:r>
      <w:r w:rsidR="006A3F04">
        <w:rPr>
          <w:i/>
        </w:rPr>
        <w:t xml:space="preserve">Data Products: </w:t>
      </w:r>
      <w:r w:rsidR="006A3F04">
        <w:rPr>
          <w:i/>
          <w:spacing w:val="-7"/>
        </w:rPr>
        <w:t xml:space="preserve">Very </w:t>
      </w:r>
      <w:r w:rsidR="006A3F04">
        <w:rPr>
          <w:i/>
        </w:rPr>
        <w:t>broadband optical and 3 filter near-infrared space-based imaging for 15,000</w:t>
      </w:r>
      <w:r w:rsidR="006A3F04">
        <w:rPr>
          <w:i/>
          <w:spacing w:val="-32"/>
        </w:rPr>
        <w:t xml:space="preserve"> </w:t>
      </w:r>
      <w:r w:rsidR="006A3F04">
        <w:rPr>
          <w:i/>
        </w:rPr>
        <w:t>deg</w:t>
      </w:r>
      <w:r w:rsidR="006A3F04">
        <w:rPr>
          <w:position w:val="8"/>
          <w:sz w:val="16"/>
        </w:rPr>
        <w:t>2</w:t>
      </w:r>
      <w:r w:rsidR="006A3F04">
        <w:rPr>
          <w:i/>
        </w:rPr>
        <w:t>.</w:t>
      </w:r>
    </w:p>
    <w:p w14:paraId="2D5D1AB9" w14:textId="77777777" w:rsidR="006770BD" w:rsidRDefault="006770BD">
      <w:pPr>
        <w:pStyle w:val="BodyText"/>
        <w:spacing w:before="5"/>
        <w:jc w:val="left"/>
        <w:rPr>
          <w:i/>
        </w:rPr>
      </w:pPr>
    </w:p>
    <w:p w14:paraId="67D6E86C" w14:textId="15A4C6B7" w:rsidR="006770BD" w:rsidRDefault="00200F4C">
      <w:pPr>
        <w:pStyle w:val="BodyText"/>
        <w:spacing w:line="270" w:lineRule="exact"/>
        <w:ind w:left="349" w:right="407" w:firstLine="338"/>
      </w:pPr>
      <w:r>
        <w:rPr>
          <w:noProof/>
          <w:lang w:val="en-GB" w:eastAsia="en-GB"/>
        </w:rPr>
        <mc:AlternateContent>
          <mc:Choice Requires="wps">
            <w:drawing>
              <wp:anchor distT="0" distB="0" distL="114300" distR="114300" simplePos="0" relativeHeight="251667456" behindDoc="1" locked="0" layoutInCell="1" allowOverlap="1" wp14:anchorId="6B6AEF01" wp14:editId="6F61CA8F">
                <wp:simplePos x="0" y="0"/>
                <wp:positionH relativeFrom="page">
                  <wp:posOffset>3035935</wp:posOffset>
                </wp:positionH>
                <wp:positionV relativeFrom="paragraph">
                  <wp:posOffset>718185</wp:posOffset>
                </wp:positionV>
                <wp:extent cx="107950" cy="240665"/>
                <wp:effectExtent l="0" t="0" r="0" b="0"/>
                <wp:wrapNone/>
                <wp:docPr id="125"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92C7"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AEF01" id="Text Box 108" o:spid="_x0000_s1038" type="#_x0000_t202" style="position:absolute;left:0;text-align:left;margin-left:239.05pt;margin-top:56.55pt;width:8.5pt;height:18.9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" filled="f" stroked="f">
                <v:textbox inset="0,0,0,0">
                  <w:txbxContent>
                    <w:p w14:paraId="172A92C7"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The </w:t>
      </w:r>
      <w:r w:rsidR="006A3F04">
        <w:rPr>
          <w:b/>
        </w:rPr>
        <w:t xml:space="preserve">4-metre Multi-Object Spectroscopic </w:t>
      </w:r>
      <w:r w:rsidR="006A3F04">
        <w:rPr>
          <w:b/>
          <w:spacing w:val="-3"/>
        </w:rPr>
        <w:t xml:space="preserve">Telescope </w:t>
      </w:r>
      <w:r w:rsidR="006A3F04">
        <w:rPr>
          <w:b/>
        </w:rPr>
        <w:t>(</w:t>
      </w:r>
      <w:commentRangeStart w:id="118"/>
      <w:r w:rsidR="006A3F04">
        <w:rPr>
          <w:b/>
        </w:rPr>
        <w:t>4MOST</w:t>
      </w:r>
      <w:commentRangeEnd w:id="118"/>
      <w:r w:rsidR="00B43893">
        <w:rPr>
          <w:rStyle w:val="CommentReference"/>
        </w:rPr>
        <w:commentReference w:id="118"/>
      </w:r>
      <w:r w:rsidR="006A3F04">
        <w:rPr>
          <w:b/>
        </w:rPr>
        <w:t xml:space="preserve">): </w:t>
      </w:r>
      <w:r w:rsidR="006A3F04">
        <w:t xml:space="preserve">is a fibre-fed spectroscopic survey facility on the </w:t>
      </w:r>
      <w:r w:rsidR="006A3F04">
        <w:rPr>
          <w:spacing w:val="-5"/>
        </w:rPr>
        <w:t xml:space="preserve">VISTA </w:t>
      </w:r>
      <w:r w:rsidR="006A3F04">
        <w:t xml:space="preserve">telescope with a large enough field-of-view to survey a large fraction of the southern </w:t>
      </w:r>
      <w:r w:rsidR="006A3F04">
        <w:rPr>
          <w:spacing w:val="-5"/>
        </w:rPr>
        <w:t xml:space="preserve">sky. </w:t>
      </w:r>
      <w:r w:rsidR="006A3F04">
        <w:t xml:space="preserve">The facility will be able to simultaneously obtain spectra of 2,400 objects distributed over a field-of-view of 4 square degrees. The initial Galactic and Extragalactic surveys will operate over a five-year period delivering spectra for 25 million objects over </w:t>
      </w:r>
      <w:r w:rsidR="006A3F04">
        <w:rPr>
          <w:rFonts w:ascii="Lucida Sans Unicode"/>
        </w:rPr>
        <w:t>;2</w:t>
      </w:r>
      <w:r w:rsidR="006A3F04">
        <w:t xml:space="preserve">15,000 deg. 4MOST will commence science operations in </w:t>
      </w:r>
      <w:commentRangeStart w:id="119"/>
      <w:r w:rsidR="006A3F04">
        <w:t>early 2022</w:t>
      </w:r>
      <w:commentRangeEnd w:id="119"/>
      <w:r w:rsidR="00B43893">
        <w:rPr>
          <w:rStyle w:val="CommentReference"/>
        </w:rPr>
        <w:commentReference w:id="119"/>
      </w:r>
      <w:r w:rsidR="006A3F04">
        <w:t xml:space="preserve">. </w:t>
      </w:r>
      <w:r w:rsidR="006A3F04">
        <w:rPr>
          <w:i/>
        </w:rPr>
        <w:t>Data Products:</w:t>
      </w:r>
      <w:r w:rsidR="006A3F04">
        <w:rPr>
          <w:i/>
          <w:spacing w:val="26"/>
        </w:rPr>
        <w:t xml:space="preserve"> </w:t>
      </w:r>
      <w:r w:rsidR="006A3F04">
        <w:t>5MOST will operate continuously for an initial</w:t>
      </w:r>
    </w:p>
    <w:p w14:paraId="3A9F606F" w14:textId="77777777" w:rsidR="006770BD" w:rsidRDefault="006A3F04">
      <w:pPr>
        <w:pStyle w:val="BodyText"/>
        <w:spacing w:line="386" w:lineRule="exact"/>
        <w:ind w:left="349"/>
        <w:jc w:val="left"/>
      </w:pPr>
      <w:r>
        <w:t xml:space="preserve">five-year public survey delivering spectra for </w:t>
      </w:r>
      <w:r>
        <w:rPr>
          <w:rFonts w:ascii="Meiryo" w:hAnsi="Meiryo"/>
          <w:i/>
        </w:rPr>
        <w:t>≥</w:t>
      </w:r>
      <w:r>
        <w:t>25 million object over 15,000 deg</w:t>
      </w:r>
      <w:r>
        <w:rPr>
          <w:position w:val="8"/>
          <w:sz w:val="16"/>
        </w:rPr>
        <w:t>2</w:t>
      </w:r>
      <w:r>
        <w:t>.</w:t>
      </w:r>
    </w:p>
    <w:p w14:paraId="0F435D11" w14:textId="77777777" w:rsidR="006770BD" w:rsidRDefault="006A3F04">
      <w:pPr>
        <w:pStyle w:val="BodyText"/>
        <w:spacing w:before="174" w:line="249" w:lineRule="auto"/>
        <w:ind w:left="349" w:right="407" w:firstLine="338"/>
      </w:pPr>
      <w:r>
        <w:t xml:space="preserve">The </w:t>
      </w:r>
      <w:r>
        <w:rPr>
          <w:b/>
        </w:rPr>
        <w:t xml:space="preserve">James Webb Space Telescope (JWST) </w:t>
      </w:r>
      <w:r>
        <w:t>is a space telescope developed in coordination among NASA, the European Space Agency, and the Canadian Space Agency. It is scheduled to be launched in June 2019. The telescope will offer unprecedented resolution and sensitivity from 0.6 to 27</w:t>
      </w:r>
      <w:r>
        <w:rPr>
          <w:rFonts w:ascii="Century Gothic" w:hAnsi="Century Gothic"/>
          <w:i/>
        </w:rPr>
        <w:t>µ</w:t>
      </w:r>
      <w:r>
        <w:t>m. JWST is</w:t>
      </w:r>
    </w:p>
    <w:p w14:paraId="26560761" w14:textId="77777777" w:rsidR="006770BD" w:rsidRDefault="006770BD">
      <w:pPr>
        <w:spacing w:line="249" w:lineRule="auto"/>
        <w:sectPr w:rsidR="006770BD">
          <w:pgSz w:w="11910" w:h="16840"/>
          <w:pgMar w:top="1000" w:right="940" w:bottom="1580" w:left="1000" w:header="413" w:footer="1393" w:gutter="0"/>
          <w:cols w:space="720"/>
        </w:sectPr>
      </w:pPr>
    </w:p>
    <w:p w14:paraId="4D65E28A" w14:textId="77777777" w:rsidR="006770BD" w:rsidRDefault="006770BD">
      <w:pPr>
        <w:pStyle w:val="BodyText"/>
        <w:jc w:val="left"/>
        <w:rPr>
          <w:sz w:val="27"/>
        </w:rPr>
      </w:pPr>
    </w:p>
    <w:p w14:paraId="58B09ADA" w14:textId="1F96F6B2" w:rsidR="006770BD" w:rsidRDefault="00200F4C">
      <w:pPr>
        <w:spacing w:before="97" w:line="254" w:lineRule="auto"/>
        <w:ind w:left="349" w:right="407"/>
        <w:jc w:val="both"/>
        <w:rPr>
          <w:i/>
        </w:rPr>
      </w:pPr>
      <w:r>
        <w:rPr>
          <w:noProof/>
          <w:lang w:val="en-GB" w:eastAsia="en-GB"/>
        </w:rPr>
        <mc:AlternateContent>
          <mc:Choice Requires="wpg">
            <w:drawing>
              <wp:anchor distT="0" distB="0" distL="114300" distR="114300" simplePos="0" relativeHeight="251668480" behindDoc="1" locked="0" layoutInCell="1" allowOverlap="1" wp14:anchorId="005FFA78" wp14:editId="1F0861A7">
                <wp:simplePos x="0" y="0"/>
                <wp:positionH relativeFrom="page">
                  <wp:posOffset>737870</wp:posOffset>
                </wp:positionH>
                <wp:positionV relativeFrom="paragraph">
                  <wp:posOffset>-20955</wp:posOffset>
                </wp:positionV>
                <wp:extent cx="6084570" cy="5868670"/>
                <wp:effectExtent l="13970" t="10795" r="6985" b="6985"/>
                <wp:wrapNone/>
                <wp:docPr id="120"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4570" cy="5868670"/>
                          <a:chOff x="1162" y="-33"/>
                          <a:chExt cx="9582" cy="9242"/>
                        </a:xfrm>
                      </wpg:grpSpPr>
                      <wps:wsp>
                        <wps:cNvPr id="121" name="Line 107"/>
                        <wps:cNvCnPr>
                          <a:cxnSpLocks noChangeShapeType="1"/>
                        </wps:cNvCnPr>
                        <wps:spPr bwMode="auto">
                          <a:xfrm>
                            <a:off x="1162" y="-29"/>
                            <a:ext cx="958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106"/>
                        <wps:cNvCnPr>
                          <a:cxnSpLocks noChangeShapeType="1"/>
                        </wps:cNvCnPr>
                        <wps:spPr bwMode="auto">
                          <a:xfrm>
                            <a:off x="1166" y="9204"/>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Line 105"/>
                        <wps:cNvCnPr>
                          <a:cxnSpLocks noChangeShapeType="1"/>
                        </wps:cNvCnPr>
                        <wps:spPr bwMode="auto">
                          <a:xfrm>
                            <a:off x="10739" y="9204"/>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 name="Line 104"/>
                        <wps:cNvCnPr>
                          <a:cxnSpLocks noChangeShapeType="1"/>
                        </wps:cNvCnPr>
                        <wps:spPr bwMode="auto">
                          <a:xfrm>
                            <a:off x="1162" y="9204"/>
                            <a:ext cx="958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B8B102" id="Group 103" o:spid="_x0000_s1026" style="position:absolute;margin-left:58.1pt;margin-top:-1.65pt;width:479.1pt;height:462.1pt;z-index:-251648000;mso-position-horizontal-relative:page" coordorigin="1162,-33" coordsize="9582,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">
                <v:line id="Line 107" o:spid="_x0000_s1027" style="position:absolute;visibility:visible;mso-wrap-style:square" from="1162,-29" to="1074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w5U8EAAADcAAAADwAAAGRycy9kb3ducmV2LnhtbERPTWsCMRC9F/wPYQRvNbtBWlmNolah&#10;4KkqnofNuLu6mSxJquu/bwqF3ubxPme+7G0r7uRD41hDPs5AEJfONFxpOB13r1MQISIbbB2ThicF&#10;WC4GL3MsjHvwF90PsRIphEOBGuoYu0LKUNZkMYxdR5y4i/MWY4K+ksbjI4XbVqose5MWG04NNXa0&#10;qam8Hb6thka993mcnG/7fL/eXr2aTD+U03o07FczEJH6+C/+c3+aNF/l8PtMukAu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jDlTwQAAANwAAAAPAAAAAAAAAAAAAAAA&#10;AKECAABkcnMvZG93bnJldi54bWxQSwUGAAAAAAQABAD5AAAAjwMAAAAA&#10;" strokeweight=".14042mm"/>
                <v:line id="Line 106" o:spid="_x0000_s1028" style="position:absolute;visibility:visible;mso-wrap-style:square" from="1166,9204" to="1166,9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6nJMEAAADcAAAADwAAAGRycy9kb3ducmV2LnhtbERPTWsCMRC9F/wPYQRvNbtBWlmNolah&#10;4KkqnofNuLu6mSxJquu/bwqF3ubxPme+7G0r7uRD41hDPs5AEJfONFxpOB13r1MQISIbbB2ThicF&#10;WC4GL3MsjHvwF90PsRIphEOBGuoYu0LKUNZkMYxdR5y4i/MWY4K+ksbjI4XbVqose5MWG04NNXa0&#10;qam8Hb6thka993mcnG/7fL/eXr2aTD+U03o07FczEJH6+C/+c3+aNF8p+H0mXSA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XqckwQAAANwAAAAPAAAAAAAAAAAAAAAA&#10;AKECAABkcnMvZG93bnJldi54bWxQSwUGAAAAAAQABAD5AAAAjwMAAAAA&#10;" strokeweight=".14042mm"/>
                <v:line id="Line 105" o:spid="_x0000_s1029" style="position:absolute;visibility:visible;mso-wrap-style:square" from="10739,9204" to="10739,9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Cv8IAAADcAAAADwAAAGRycy9kb3ducmV2LnhtbERPTWsCMRC9F/wPYQRvNbtRWlmNotVC&#10;wVNVPA+bcXd1M1mSVLf/vikUepvH+5zFqretuJMPjWMN+TgDQVw603Cl4XR8f56BCBHZYOuYNHxT&#10;gNVy8LTAwrgHf9L9ECuRQjgUqKGOsSukDGVNFsPYdcSJuzhvMSboK2k8PlK4baXKshdpseHUUGNH&#10;bzWVt8OX1dCo1z6P0/Ntn+83u6tX09lWOa1Hw349BxGpj//iP/eHSfPVBH6fSR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ICv8IAAADcAAAADwAAAAAAAAAAAAAA&#10;AAChAgAAZHJzL2Rvd25yZXYueG1sUEsFBgAAAAAEAAQA+QAAAJADAAAAAA==&#10;" strokeweight=".14042mm"/>
                <v:line id="Line 104" o:spid="_x0000_s1030" style="position:absolute;visibility:visible;mso-wrap-style:square" from="1162,9204" to="10743,9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ay8EAAADcAAAADwAAAGRycy9kb3ducmV2LnhtbERP32vCMBB+H/g/hBN8m2lDcdIZZToH&#10;A5+m4vPR3NrO5lKSTLv/fhEE3+7j+3mL1WA7cSEfWsca8mkGgrhypuVaw/Hw8TwHESKywc4xafij&#10;AKvl6GmBpXFX/qLLPtYihXAoUUMTY19KGaqGLIap64kT9+28xZigr6XxeE3htpMqy2bSYsupocGe&#10;Ng1V5/2v1dCqlyGPxem8y3fr7Y9XxfxdOa0n4+HtFUSkIT7Ed/enSfNVAbdn0gV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5rLwQAAANwAAAAPAAAAAAAAAAAAAAAA&#10;AKECAABkcnMvZG93bnJldi54bWxQSwUGAAAAAAQABAD5AAAAjwMAAAAA&#10;" strokeweight=".14042mm"/>
                <w10:wrap anchorx="page"/>
              </v:group>
            </w:pict>
          </mc:Fallback>
        </mc:AlternateContent>
      </w:r>
      <w:r w:rsidR="006A3F04">
        <w:t>a</w:t>
      </w:r>
      <w:r w:rsidR="006A3F04">
        <w:rPr>
          <w:spacing w:val="-6"/>
        </w:rPr>
        <w:t xml:space="preserve"> </w:t>
      </w:r>
      <w:r w:rsidR="006A3F04">
        <w:t>partnership</w:t>
      </w:r>
      <w:r w:rsidR="006A3F04">
        <w:rPr>
          <w:spacing w:val="-6"/>
        </w:rPr>
        <w:t xml:space="preserve"> </w:t>
      </w:r>
      <w:r w:rsidR="006A3F04">
        <w:t>between</w:t>
      </w:r>
      <w:r w:rsidR="006A3F04">
        <w:rPr>
          <w:spacing w:val="-6"/>
        </w:rPr>
        <w:t xml:space="preserve"> </w:t>
      </w:r>
      <w:r w:rsidR="006A3F04">
        <w:t>NASA,</w:t>
      </w:r>
      <w:r w:rsidR="006A3F04">
        <w:rPr>
          <w:spacing w:val="-6"/>
        </w:rPr>
        <w:t xml:space="preserve"> </w:t>
      </w:r>
      <w:r w:rsidR="006A3F04">
        <w:t>ESA</w:t>
      </w:r>
      <w:r w:rsidR="006A3F04">
        <w:rPr>
          <w:spacing w:val="-6"/>
        </w:rPr>
        <w:t xml:space="preserve"> </w:t>
      </w:r>
      <w:r w:rsidR="006A3F04">
        <w:t>and</w:t>
      </w:r>
      <w:r w:rsidR="006A3F04">
        <w:rPr>
          <w:spacing w:val="-6"/>
        </w:rPr>
        <w:t xml:space="preserve"> </w:t>
      </w:r>
      <w:r w:rsidR="006A3F04">
        <w:t>the</w:t>
      </w:r>
      <w:r w:rsidR="006A3F04">
        <w:rPr>
          <w:spacing w:val="-6"/>
        </w:rPr>
        <w:t xml:space="preserve"> </w:t>
      </w:r>
      <w:r w:rsidR="006A3F04">
        <w:t>Canadian</w:t>
      </w:r>
      <w:r w:rsidR="006A3F04">
        <w:rPr>
          <w:spacing w:val="-6"/>
        </w:rPr>
        <w:t xml:space="preserve"> </w:t>
      </w:r>
      <w:r w:rsidR="006A3F04">
        <w:t>Space</w:t>
      </w:r>
      <w:r w:rsidR="006A3F04">
        <w:rPr>
          <w:spacing w:val="-6"/>
        </w:rPr>
        <w:t xml:space="preserve"> </w:t>
      </w:r>
      <w:r w:rsidR="006A3F04">
        <w:rPr>
          <w:spacing w:val="-3"/>
        </w:rPr>
        <w:t>Agency.</w:t>
      </w:r>
      <w:r w:rsidR="006A3F04">
        <w:rPr>
          <w:spacing w:val="6"/>
        </w:rPr>
        <w:t xml:space="preserve"> </w:t>
      </w:r>
      <w:r w:rsidR="006A3F04">
        <w:t>In</w:t>
      </w:r>
      <w:r w:rsidR="006A3F04">
        <w:rPr>
          <w:spacing w:val="-6"/>
        </w:rPr>
        <w:t xml:space="preserve"> </w:t>
      </w:r>
      <w:r w:rsidR="006A3F04">
        <w:t>particular,</w:t>
      </w:r>
      <w:r w:rsidR="006A3F04">
        <w:rPr>
          <w:spacing w:val="-6"/>
        </w:rPr>
        <w:t xml:space="preserve"> </w:t>
      </w:r>
      <w:r w:rsidR="006A3F04">
        <w:rPr>
          <w:spacing w:val="-8"/>
        </w:rPr>
        <w:t>ESA’s</w:t>
      </w:r>
      <w:r w:rsidR="006A3F04">
        <w:rPr>
          <w:spacing w:val="-6"/>
        </w:rPr>
        <w:t xml:space="preserve"> </w:t>
      </w:r>
      <w:r w:rsidR="006A3F04">
        <w:t>contributions</w:t>
      </w:r>
      <w:r w:rsidR="006A3F04">
        <w:rPr>
          <w:spacing w:val="-6"/>
        </w:rPr>
        <w:t xml:space="preserve"> </w:t>
      </w:r>
      <w:r w:rsidR="006A3F04">
        <w:t xml:space="preserve">to JWST include (but are not limited to) the NIRSpec instrument and the Optical Bench Assembly of the MIRI instrument. In return for these contributions, ESA gains full partnership in JWST and secures full access to the JWST observatory for astronomers </w:t>
      </w:r>
      <w:commentRangeStart w:id="120"/>
      <w:r w:rsidR="006A3F04">
        <w:t xml:space="preserve">from ESA Member States </w:t>
      </w:r>
      <w:commentRangeEnd w:id="120"/>
      <w:r w:rsidR="00B43893">
        <w:rPr>
          <w:rStyle w:val="CommentReference"/>
        </w:rPr>
        <w:commentReference w:id="120"/>
      </w:r>
      <w:r w:rsidR="006A3F04">
        <w:t xml:space="preserve">on identical terms to those of today on the </w:t>
      </w:r>
      <w:r w:rsidR="006A3F04">
        <w:rPr>
          <w:i/>
        </w:rPr>
        <w:t xml:space="preserve">Hubble Space </w:t>
      </w:r>
      <w:r w:rsidR="006A3F04">
        <w:rPr>
          <w:i/>
          <w:spacing w:val="-3"/>
        </w:rPr>
        <w:t>Telescope</w:t>
      </w:r>
      <w:r w:rsidR="006A3F04">
        <w:rPr>
          <w:spacing w:val="-3"/>
        </w:rPr>
        <w:t xml:space="preserve">. </w:t>
      </w:r>
      <w:r w:rsidR="006A3F04">
        <w:rPr>
          <w:i/>
        </w:rPr>
        <w:t xml:space="preserve">Data Products: Revolutionary optical to mid-infrared deep-field imaging and spectra. Unique access to wavelengths </w:t>
      </w:r>
      <w:r w:rsidR="006A3F04">
        <w:rPr>
          <w:rFonts w:ascii="Century Gothic" w:hAnsi="Century Gothic"/>
          <w:i/>
        </w:rPr>
        <w:t xml:space="preserve">λ </w:t>
      </w:r>
      <w:r w:rsidR="006A3F04">
        <w:rPr>
          <w:rFonts w:ascii="Verdana" w:hAnsi="Verdana"/>
          <w:i/>
        </w:rPr>
        <w:t xml:space="preserve">&gt; </w:t>
      </w:r>
      <w:r w:rsidR="006A3F04">
        <w:rPr>
          <w:spacing w:val="5"/>
        </w:rPr>
        <w:t>2</w:t>
      </w:r>
      <w:r w:rsidR="006A3F04">
        <w:rPr>
          <w:rFonts w:ascii="Century Gothic" w:hAnsi="Century Gothic"/>
          <w:i/>
          <w:spacing w:val="5"/>
        </w:rPr>
        <w:t>µ</w:t>
      </w:r>
      <w:r w:rsidR="006A3F04">
        <w:rPr>
          <w:i/>
          <w:spacing w:val="5"/>
        </w:rPr>
        <w:t xml:space="preserve">m, </w:t>
      </w:r>
      <w:r w:rsidR="006A3F04">
        <w:rPr>
          <w:i/>
        </w:rPr>
        <w:t xml:space="preserve">inaccessible </w:t>
      </w:r>
      <w:r w:rsidR="006A3F04">
        <w:rPr>
          <w:i/>
          <w:spacing w:val="-3"/>
        </w:rPr>
        <w:t xml:space="preserve">from </w:t>
      </w:r>
      <w:r w:rsidR="006A3F04">
        <w:rPr>
          <w:i/>
        </w:rPr>
        <w:t>the ground, ideal for high-z quasar</w:t>
      </w:r>
      <w:r w:rsidR="006A3F04">
        <w:rPr>
          <w:i/>
          <w:spacing w:val="-3"/>
        </w:rPr>
        <w:t xml:space="preserve"> </w:t>
      </w:r>
      <w:r w:rsidR="006A3F04">
        <w:rPr>
          <w:i/>
        </w:rPr>
        <w:t>studies.</w:t>
      </w:r>
    </w:p>
    <w:p w14:paraId="0A318B6B" w14:textId="77777777" w:rsidR="006770BD" w:rsidRDefault="006770BD">
      <w:pPr>
        <w:pStyle w:val="BodyText"/>
        <w:spacing w:before="8"/>
        <w:jc w:val="left"/>
        <w:rPr>
          <w:i/>
          <w:sz w:val="23"/>
        </w:rPr>
      </w:pPr>
    </w:p>
    <w:p w14:paraId="29BE42C4" w14:textId="442A2C65" w:rsidR="006770BD" w:rsidRDefault="00200F4C">
      <w:pPr>
        <w:pStyle w:val="BodyText"/>
        <w:spacing w:line="256" w:lineRule="auto"/>
        <w:ind w:left="349" w:right="407" w:firstLine="338"/>
      </w:pPr>
      <w:r>
        <w:rPr>
          <w:noProof/>
          <w:lang w:val="en-GB" w:eastAsia="en-GB"/>
        </w:rPr>
        <mc:AlternateContent>
          <mc:Choice Requires="wps">
            <w:drawing>
              <wp:anchor distT="0" distB="0" distL="114300" distR="114300" simplePos="0" relativeHeight="251669504" behindDoc="1" locked="0" layoutInCell="1" allowOverlap="1" wp14:anchorId="7D187FDE" wp14:editId="200D956D">
                <wp:simplePos x="0" y="0"/>
                <wp:positionH relativeFrom="page">
                  <wp:posOffset>6144895</wp:posOffset>
                </wp:positionH>
                <wp:positionV relativeFrom="paragraph">
                  <wp:posOffset>711200</wp:posOffset>
                </wp:positionV>
                <wp:extent cx="107950" cy="240665"/>
                <wp:effectExtent l="1270" t="0" r="0" b="0"/>
                <wp:wrapNone/>
                <wp:docPr id="11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D834"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87FDE" id="Text Box 102" o:spid="_x0000_s1039" type="#_x0000_t202" style="position:absolute;left:0;text-align:left;margin-left:483.85pt;margin-top:56pt;width:8.5pt;height:18.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gGsAIAALQ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" filled="f" stroked="f">
                <v:textbox inset="0,0,0,0">
                  <w:txbxContent>
                    <w:p w14:paraId="545AD834"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The </w:t>
      </w:r>
      <w:r w:rsidR="006A3F04">
        <w:rPr>
          <w:b/>
        </w:rPr>
        <w:t xml:space="preserve">Extended Roentgen Survey with an Imaging </w:t>
      </w:r>
      <w:r w:rsidR="006A3F04">
        <w:rPr>
          <w:b/>
          <w:spacing w:val="-3"/>
        </w:rPr>
        <w:t xml:space="preserve">Telescope </w:t>
      </w:r>
      <w:r w:rsidR="006A3F04">
        <w:rPr>
          <w:b/>
        </w:rPr>
        <w:t xml:space="preserve">Array </w:t>
      </w:r>
      <w:r w:rsidR="006A3F04">
        <w:rPr>
          <w:b/>
          <w:spacing w:val="-3"/>
        </w:rPr>
        <w:t xml:space="preserve">(eROSITA) </w:t>
      </w:r>
      <w:r w:rsidR="006A3F04">
        <w:t>is the main in- strument on the Spektr-RG mission, an international high-energy astrophysics observatory. Set to</w:t>
      </w:r>
      <w:r w:rsidR="006A3F04">
        <w:rPr>
          <w:spacing w:val="-14"/>
        </w:rPr>
        <w:t xml:space="preserve"> </w:t>
      </w:r>
      <w:r w:rsidR="006A3F04">
        <w:t xml:space="preserve">launch in 2019 with both high sensitivity and a large </w:t>
      </w:r>
      <w:r w:rsidR="006A3F04">
        <w:rPr>
          <w:spacing w:val="-10"/>
        </w:rPr>
        <w:t xml:space="preserve">FOV, </w:t>
      </w:r>
      <w:r w:rsidR="006A3F04">
        <w:rPr>
          <w:spacing w:val="-5"/>
        </w:rPr>
        <w:t xml:space="preserve">eROSITA </w:t>
      </w:r>
      <w:r w:rsidR="006A3F04">
        <w:t xml:space="preserve">will discover as many new X-ray sources in its first twelve months as are known </w:t>
      </w:r>
      <w:r w:rsidR="006A3F04">
        <w:rPr>
          <w:spacing w:val="-3"/>
        </w:rPr>
        <w:t xml:space="preserve">today, </w:t>
      </w:r>
      <w:r w:rsidR="006A3F04">
        <w:t xml:space="preserve">after more than 50 years of X-ray astronomy. SDSS-V will provide optical spectroscopic measurements including identifications and redshifts, of 400,000 </w:t>
      </w:r>
      <w:r w:rsidR="006A3F04">
        <w:rPr>
          <w:spacing w:val="-5"/>
        </w:rPr>
        <w:t xml:space="preserve">eROSITA </w:t>
      </w:r>
      <w:r w:rsidR="006A3F04">
        <w:t xml:space="preserve">X-ray sources detected in the first 1.5 years of the all sky </w:t>
      </w:r>
      <w:r w:rsidR="006A3F04">
        <w:rPr>
          <w:spacing w:val="-4"/>
        </w:rPr>
        <w:t xml:space="preserve">survey. </w:t>
      </w:r>
      <w:r w:rsidR="006A3F04">
        <w:t xml:space="preserve">In addition, SDSS-V’s BHM will characterize numerous serendipitous discoveries, extreme and rare objects, transients, and other peculiar variables found in the </w:t>
      </w:r>
      <w:r w:rsidR="006A3F04">
        <w:rPr>
          <w:spacing w:val="-5"/>
        </w:rPr>
        <w:t xml:space="preserve">eROSITA </w:t>
      </w:r>
      <w:r w:rsidR="006A3F04">
        <w:t xml:space="preserve">survey </w:t>
      </w:r>
      <w:hyperlink w:anchor="_bookmark68" w:history="1">
        <w:r w:rsidR="006A3F04">
          <w:t>(Merloni et al.,</w:t>
        </w:r>
      </w:hyperlink>
      <w:r w:rsidR="006A3F04">
        <w:t xml:space="preserve"> </w:t>
      </w:r>
      <w:hyperlink w:anchor="_bookmark68" w:history="1">
        <w:r w:rsidR="006A3F04">
          <w:t>2012),</w:t>
        </w:r>
      </w:hyperlink>
      <w:r w:rsidR="006A3F04">
        <w:t xml:space="preserve"> and expand an optical+X-ray quasar</w:t>
      </w:r>
      <w:r w:rsidR="006A3F04">
        <w:rPr>
          <w:spacing w:val="-17"/>
        </w:rPr>
        <w:t xml:space="preserve"> </w:t>
      </w:r>
      <w:r w:rsidR="006A3F04">
        <w:t>sample</w:t>
      </w:r>
      <w:r w:rsidR="006A3F04">
        <w:rPr>
          <w:spacing w:val="-17"/>
        </w:rPr>
        <w:t xml:space="preserve"> </w:t>
      </w:r>
      <w:r w:rsidR="006A3F04">
        <w:t>with</w:t>
      </w:r>
      <w:r w:rsidR="006A3F04">
        <w:rPr>
          <w:spacing w:val="-17"/>
        </w:rPr>
        <w:t xml:space="preserve"> </w:t>
      </w:r>
      <w:r w:rsidR="006A3F04">
        <w:t>implications</w:t>
      </w:r>
      <w:r w:rsidR="006A3F04">
        <w:rPr>
          <w:spacing w:val="-17"/>
        </w:rPr>
        <w:t xml:space="preserve"> </w:t>
      </w:r>
      <w:r w:rsidR="006A3F04">
        <w:t>for</w:t>
      </w:r>
      <w:r w:rsidR="006A3F04">
        <w:rPr>
          <w:spacing w:val="-17"/>
        </w:rPr>
        <w:t xml:space="preserve"> </w:t>
      </w:r>
      <w:r w:rsidR="006A3F04">
        <w:t>observational</w:t>
      </w:r>
      <w:r w:rsidR="006A3F04">
        <w:rPr>
          <w:spacing w:val="-17"/>
        </w:rPr>
        <w:t xml:space="preserve"> </w:t>
      </w:r>
      <w:r w:rsidR="006A3F04">
        <w:t>cosmological</w:t>
      </w:r>
      <w:r w:rsidR="006A3F04">
        <w:rPr>
          <w:spacing w:val="-17"/>
        </w:rPr>
        <w:t xml:space="preserve"> </w:t>
      </w:r>
      <w:r w:rsidR="006A3F04">
        <w:t>constraints</w:t>
      </w:r>
      <w:r w:rsidR="006A3F04">
        <w:rPr>
          <w:spacing w:val="-17"/>
        </w:rPr>
        <w:t xml:space="preserve"> </w:t>
      </w:r>
      <w:r w:rsidR="006A3F04">
        <w:t>(e.g.</w:t>
      </w:r>
      <w:r w:rsidR="006A3F04">
        <w:rPr>
          <w:spacing w:val="-17"/>
        </w:rPr>
        <w:t xml:space="preserve"> </w:t>
      </w:r>
      <w:hyperlink w:anchor="_bookmark79" w:history="1">
        <w:r w:rsidR="006A3F04">
          <w:t>Risaliti</w:t>
        </w:r>
        <w:r w:rsidR="006A3F04">
          <w:rPr>
            <w:spacing w:val="-17"/>
          </w:rPr>
          <w:t xml:space="preserve"> </w:t>
        </w:r>
        <w:r w:rsidR="006A3F04">
          <w:t>and</w:t>
        </w:r>
        <w:r w:rsidR="006A3F04">
          <w:rPr>
            <w:spacing w:val="-17"/>
          </w:rPr>
          <w:t xml:space="preserve"> </w:t>
        </w:r>
        <w:r w:rsidR="006A3F04">
          <w:t>Lusso,</w:t>
        </w:r>
        <w:r w:rsidR="006A3F04">
          <w:rPr>
            <w:spacing w:val="-17"/>
          </w:rPr>
          <w:t xml:space="preserve"> </w:t>
        </w:r>
      </w:hyperlink>
      <w:hyperlink w:anchor="_bookmark79" w:history="1">
        <w:r w:rsidR="006A3F04">
          <w:t>2015).</w:t>
        </w:r>
      </w:hyperlink>
    </w:p>
    <w:p w14:paraId="03142A34" w14:textId="77777777" w:rsidR="006770BD" w:rsidRDefault="006770BD">
      <w:pPr>
        <w:pStyle w:val="BodyText"/>
        <w:spacing w:before="8"/>
        <w:jc w:val="left"/>
        <w:rPr>
          <w:sz w:val="21"/>
        </w:rPr>
      </w:pPr>
    </w:p>
    <w:p w14:paraId="37A3CDEE" w14:textId="77777777" w:rsidR="006770BD" w:rsidRDefault="006A3F04">
      <w:pPr>
        <w:pStyle w:val="BodyText"/>
        <w:spacing w:before="1"/>
        <w:ind w:left="688"/>
        <w:jc w:val="left"/>
      </w:pPr>
      <w:commentRangeStart w:id="121"/>
      <w:r>
        <w:rPr>
          <w:u w:val="single"/>
        </w:rPr>
        <w:t>Notes:</w:t>
      </w:r>
      <w:r>
        <w:t xml:space="preserve"> 4MOST has full access to the full LSST footprint.  LSST will overlap half (7,500 deg</w:t>
      </w:r>
      <w:r>
        <w:rPr>
          <w:position w:val="8"/>
          <w:sz w:val="16"/>
        </w:rPr>
        <w:t>2</w:t>
      </w:r>
      <w:r>
        <w:t>) of the</w:t>
      </w:r>
    </w:p>
    <w:p w14:paraId="221FF06B" w14:textId="77777777" w:rsidR="006770BD" w:rsidRDefault="006A3F04">
      <w:pPr>
        <w:spacing w:before="18"/>
        <w:ind w:left="349"/>
        <w:jc w:val="both"/>
      </w:pPr>
      <w:r>
        <w:rPr>
          <w:i/>
        </w:rPr>
        <w:t xml:space="preserve">Euclid </w:t>
      </w:r>
      <w:r>
        <w:t>footprint.</w:t>
      </w:r>
      <w:commentRangeEnd w:id="121"/>
      <w:r w:rsidR="00B43893">
        <w:rPr>
          <w:rStyle w:val="CommentReference"/>
        </w:rPr>
        <w:commentReference w:id="121"/>
      </w:r>
    </w:p>
    <w:p w14:paraId="3E56F1E4" w14:textId="77777777" w:rsidR="006770BD" w:rsidRDefault="006770BD">
      <w:pPr>
        <w:pStyle w:val="BodyText"/>
        <w:jc w:val="left"/>
        <w:rPr>
          <w:sz w:val="20"/>
        </w:rPr>
      </w:pPr>
    </w:p>
    <w:p w14:paraId="288A9A6F" w14:textId="2D8157C7" w:rsidR="006770BD" w:rsidRDefault="00200F4C">
      <w:pPr>
        <w:pStyle w:val="BodyText"/>
        <w:spacing w:before="10"/>
        <w:jc w:val="left"/>
        <w:rPr>
          <w:sz w:val="18"/>
        </w:rPr>
      </w:pPr>
      <w:r>
        <w:rPr>
          <w:noProof/>
          <w:lang w:val="en-GB" w:eastAsia="en-GB"/>
        </w:rPr>
        <mc:AlternateContent>
          <mc:Choice Requires="wps">
            <w:drawing>
              <wp:anchor distT="0" distB="0" distL="0" distR="0" simplePos="0" relativeHeight="251646976" behindDoc="0" locked="0" layoutInCell="1" allowOverlap="1" wp14:anchorId="2FEE6348" wp14:editId="51EA8872">
                <wp:simplePos x="0" y="0"/>
                <wp:positionH relativeFrom="page">
                  <wp:posOffset>1071880</wp:posOffset>
                </wp:positionH>
                <wp:positionV relativeFrom="paragraph">
                  <wp:posOffset>165100</wp:posOffset>
                </wp:positionV>
                <wp:extent cx="5631180" cy="0"/>
                <wp:effectExtent l="5080" t="8890" r="12065" b="10160"/>
                <wp:wrapTopAndBottom/>
                <wp:docPr id="118"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1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07F71" id="Line 101"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4pt,13pt" to="527.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" strokeweight=".14042mm">
                <w10:wrap type="topAndBottom" anchorx="page"/>
              </v:line>
            </w:pict>
          </mc:Fallback>
        </mc:AlternateContent>
      </w:r>
    </w:p>
    <w:p w14:paraId="68536FA9" w14:textId="77777777" w:rsidR="006770BD" w:rsidRDefault="006A3F04">
      <w:pPr>
        <w:spacing w:before="36"/>
        <w:ind w:left="354"/>
        <w:rPr>
          <w:b/>
        </w:rPr>
      </w:pPr>
      <w:commentRangeStart w:id="122"/>
      <w:r>
        <w:rPr>
          <w:b/>
        </w:rPr>
        <w:t>O</w:t>
      </w:r>
      <w:r>
        <w:rPr>
          <w:b/>
          <w:sz w:val="17"/>
        </w:rPr>
        <w:t>NGOING</w:t>
      </w:r>
      <w:r>
        <w:rPr>
          <w:b/>
        </w:rPr>
        <w:t>:</w:t>
      </w:r>
    </w:p>
    <w:p w14:paraId="63EF9057" w14:textId="77777777" w:rsidR="006770BD" w:rsidRDefault="006A3F04">
      <w:pPr>
        <w:pStyle w:val="BodyText"/>
        <w:spacing w:before="18" w:line="252" w:lineRule="auto"/>
        <w:ind w:left="349" w:right="407" w:firstLine="338"/>
      </w:pPr>
      <w:r>
        <w:t xml:space="preserve">The </w:t>
      </w:r>
      <w:r>
        <w:rPr>
          <w:b/>
        </w:rPr>
        <w:t xml:space="preserve">Wide-field Infrared Survey Explorer (WISE) </w:t>
      </w:r>
      <w:r>
        <w:t>is a NASA infrared-wavelength astronomical space</w:t>
      </w:r>
      <w:r>
        <w:rPr>
          <w:spacing w:val="-7"/>
        </w:rPr>
        <w:t xml:space="preserve"> </w:t>
      </w:r>
      <w:r>
        <w:t>telescope</w:t>
      </w:r>
      <w:r>
        <w:rPr>
          <w:spacing w:val="-7"/>
        </w:rPr>
        <w:t xml:space="preserve"> </w:t>
      </w:r>
      <w:r>
        <w:t>launched</w:t>
      </w:r>
      <w:r>
        <w:rPr>
          <w:spacing w:val="-7"/>
        </w:rPr>
        <w:t xml:space="preserve"> </w:t>
      </w:r>
      <w:r>
        <w:t>in</w:t>
      </w:r>
      <w:r>
        <w:rPr>
          <w:spacing w:val="-7"/>
        </w:rPr>
        <w:t xml:space="preserve"> </w:t>
      </w:r>
      <w:r>
        <w:t>December</w:t>
      </w:r>
      <w:r>
        <w:rPr>
          <w:spacing w:val="-7"/>
        </w:rPr>
        <w:t xml:space="preserve"> </w:t>
      </w:r>
      <w:r>
        <w:t>2009</w:t>
      </w:r>
      <w:r>
        <w:rPr>
          <w:spacing w:val="-7"/>
        </w:rPr>
        <w:t xml:space="preserve"> </w:t>
      </w:r>
      <w:r>
        <w:t>and</w:t>
      </w:r>
      <w:r>
        <w:rPr>
          <w:spacing w:val="-7"/>
        </w:rPr>
        <w:t xml:space="preserve"> </w:t>
      </w:r>
      <w:r>
        <w:t>is</w:t>
      </w:r>
      <w:r>
        <w:rPr>
          <w:spacing w:val="-7"/>
        </w:rPr>
        <w:t xml:space="preserve"> </w:t>
      </w:r>
      <w:r>
        <w:t>still</w:t>
      </w:r>
      <w:r>
        <w:rPr>
          <w:spacing w:val="-7"/>
        </w:rPr>
        <w:t xml:space="preserve"> </w:t>
      </w:r>
      <w:r>
        <w:t>operation</w:t>
      </w:r>
      <w:r>
        <w:rPr>
          <w:spacing w:val="-7"/>
        </w:rPr>
        <w:t xml:space="preserve"> </w:t>
      </w:r>
      <w:r>
        <w:t>(in</w:t>
      </w:r>
      <w:r>
        <w:rPr>
          <w:spacing w:val="-7"/>
        </w:rPr>
        <w:t xml:space="preserve"> </w:t>
      </w:r>
      <w:r>
        <w:t>its</w:t>
      </w:r>
      <w:r>
        <w:rPr>
          <w:spacing w:val="-7"/>
        </w:rPr>
        <w:t xml:space="preserve"> </w:t>
      </w:r>
      <w:r>
        <w:t>“NEOWISE-R”</w:t>
      </w:r>
      <w:r>
        <w:rPr>
          <w:spacing w:val="-7"/>
        </w:rPr>
        <w:t xml:space="preserve"> </w:t>
      </w:r>
      <w:r>
        <w:t>mission</w:t>
      </w:r>
      <w:r>
        <w:rPr>
          <w:spacing w:val="-7"/>
        </w:rPr>
        <w:t xml:space="preserve"> </w:t>
      </w:r>
      <w:r>
        <w:t>phase</w:t>
      </w:r>
      <w:r>
        <w:rPr>
          <w:spacing w:val="-7"/>
        </w:rPr>
        <w:t xml:space="preserve"> </w:t>
      </w:r>
      <w:r>
        <w:t xml:space="preserve">as at the time of writing). WISE performed an all-sky astronomical survey with images at 3.4, 4.6, 12 and </w:t>
      </w:r>
      <w:r>
        <w:rPr>
          <w:spacing w:val="5"/>
        </w:rPr>
        <w:t>22</w:t>
      </w:r>
      <w:r>
        <w:rPr>
          <w:rFonts w:ascii="Century Gothic" w:hAnsi="Century Gothic"/>
          <w:i/>
          <w:spacing w:val="5"/>
        </w:rPr>
        <w:t>µ</w:t>
      </w:r>
      <w:r>
        <w:rPr>
          <w:spacing w:val="5"/>
        </w:rPr>
        <w:t xml:space="preserve">m </w:t>
      </w:r>
      <w:r>
        <w:t>using a 40cm (16 in) diameter infrared telescope in Earth</w:t>
      </w:r>
      <w:r>
        <w:rPr>
          <w:spacing w:val="-23"/>
        </w:rPr>
        <w:t xml:space="preserve"> </w:t>
      </w:r>
      <w:r>
        <w:t>orbit.</w:t>
      </w:r>
    </w:p>
    <w:p w14:paraId="788153A9" w14:textId="77777777" w:rsidR="006770BD" w:rsidRDefault="006770BD">
      <w:pPr>
        <w:pStyle w:val="BodyText"/>
        <w:spacing w:before="10"/>
        <w:jc w:val="left"/>
        <w:rPr>
          <w:sz w:val="23"/>
        </w:rPr>
      </w:pPr>
    </w:p>
    <w:p w14:paraId="1473767B" w14:textId="0F5313B3" w:rsidR="006770BD" w:rsidRDefault="00200F4C">
      <w:pPr>
        <w:pStyle w:val="BodyText"/>
        <w:spacing w:before="1" w:line="256" w:lineRule="auto"/>
        <w:ind w:left="349" w:right="407" w:firstLine="338"/>
      </w:pPr>
      <w:r>
        <w:rPr>
          <w:noProof/>
          <w:lang w:val="en-GB" w:eastAsia="en-GB"/>
        </w:rPr>
        <mc:AlternateContent>
          <mc:Choice Requires="wps">
            <w:drawing>
              <wp:anchor distT="0" distB="0" distL="114300" distR="114300" simplePos="0" relativeHeight="251670528" behindDoc="1" locked="0" layoutInCell="1" allowOverlap="1" wp14:anchorId="67639E24" wp14:editId="5C4CF4AA">
                <wp:simplePos x="0" y="0"/>
                <wp:positionH relativeFrom="page">
                  <wp:posOffset>3427730</wp:posOffset>
                </wp:positionH>
                <wp:positionV relativeFrom="paragraph">
                  <wp:posOffset>539750</wp:posOffset>
                </wp:positionV>
                <wp:extent cx="107950" cy="240665"/>
                <wp:effectExtent l="0" t="4445" r="0" b="2540"/>
                <wp:wrapNone/>
                <wp:docPr id="11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01C8C"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39E24" id="Text Box 100" o:spid="_x0000_s1040" type="#_x0000_t202" style="position:absolute;left:0;text-align:left;margin-left:269.9pt;margin-top:42.5pt;width:8.5pt;height:18.9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" filled="f" stroked="f">
                <v:textbox inset="0,0,0,0">
                  <w:txbxContent>
                    <w:p w14:paraId="7A301C8C"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The </w:t>
      </w:r>
      <w:r w:rsidR="006A3F04">
        <w:rPr>
          <w:b/>
        </w:rPr>
        <w:t xml:space="preserve">ESA </w:t>
      </w:r>
      <w:commentRangeEnd w:id="122"/>
      <w:r w:rsidR="00B43893">
        <w:rPr>
          <w:rStyle w:val="CommentReference"/>
        </w:rPr>
        <w:commentReference w:id="122"/>
      </w:r>
      <w:r w:rsidR="006A3F04">
        <w:rPr>
          <w:i/>
        </w:rPr>
        <w:t xml:space="preserve">Gaia </w:t>
      </w:r>
      <w:r w:rsidR="006A3F04">
        <w:t xml:space="preserve">mission is an ongoing mission to chart a three-dimensional map of our </w:t>
      </w:r>
      <w:r w:rsidR="006A3F04">
        <w:rPr>
          <w:spacing w:val="-3"/>
        </w:rPr>
        <w:t xml:space="preserve">Galaxy, </w:t>
      </w:r>
      <w:r w:rsidR="006A3F04">
        <w:t xml:space="preserve">the Milky </w:t>
      </w:r>
      <w:r w:rsidR="006A3F04">
        <w:rPr>
          <w:spacing w:val="-9"/>
        </w:rPr>
        <w:t xml:space="preserve">Way, </w:t>
      </w:r>
      <w:r w:rsidR="006A3F04">
        <w:t xml:space="preserve">in the process revealing the composition, formation and evolution of the </w:t>
      </w:r>
      <w:r w:rsidR="006A3F04">
        <w:rPr>
          <w:spacing w:val="-3"/>
        </w:rPr>
        <w:t xml:space="preserve">Galaxy. </w:t>
      </w:r>
      <w:r w:rsidR="006A3F04">
        <w:t>Gaia is</w:t>
      </w:r>
      <w:r w:rsidR="006A3F04">
        <w:rPr>
          <w:spacing w:val="-39"/>
        </w:rPr>
        <w:t xml:space="preserve"> </w:t>
      </w:r>
      <w:r w:rsidR="006A3F04">
        <w:t>pro- viding unprecedented positional and radial velocity measurements with the accuracies needed to</w:t>
      </w:r>
      <w:r w:rsidR="006A3F04">
        <w:rPr>
          <w:spacing w:val="-37"/>
        </w:rPr>
        <w:t xml:space="preserve"> </w:t>
      </w:r>
      <w:r w:rsidR="006A3F04">
        <w:t>produce a stereoscopic and kinematic census of about one billion stars in our Galaxy and throughout the Local Group. This amounts to about 1 per cent of the Galactic stellar</w:t>
      </w:r>
      <w:r w:rsidR="006A3F04">
        <w:rPr>
          <w:spacing w:val="-9"/>
        </w:rPr>
        <w:t xml:space="preserve"> </w:t>
      </w:r>
      <w:r w:rsidR="006A3F04">
        <w:t>population.</w:t>
      </w:r>
    </w:p>
    <w:p w14:paraId="2C94F85E" w14:textId="77777777" w:rsidR="006770BD" w:rsidRDefault="006770BD">
      <w:pPr>
        <w:pStyle w:val="BodyText"/>
        <w:jc w:val="left"/>
        <w:rPr>
          <w:sz w:val="20"/>
        </w:rPr>
      </w:pPr>
    </w:p>
    <w:p w14:paraId="6A090404" w14:textId="77777777" w:rsidR="006770BD" w:rsidRDefault="006770BD">
      <w:pPr>
        <w:pStyle w:val="BodyText"/>
        <w:spacing w:before="1"/>
        <w:jc w:val="left"/>
        <w:rPr>
          <w:sz w:val="18"/>
        </w:rPr>
      </w:pPr>
    </w:p>
    <w:p w14:paraId="76EBED6F" w14:textId="77777777" w:rsidR="006770BD" w:rsidRDefault="006A3F04">
      <w:pPr>
        <w:pStyle w:val="BodyText"/>
        <w:spacing w:before="97" w:line="256" w:lineRule="auto"/>
        <w:ind w:left="162" w:right="220"/>
      </w:pPr>
      <w:r>
        <w:rPr>
          <w:i/>
        </w:rPr>
        <w:t xml:space="preserve">The timing for this proposal could not be better or </w:t>
      </w:r>
      <w:r>
        <w:rPr>
          <w:i/>
          <w:spacing w:val="-3"/>
        </w:rPr>
        <w:t xml:space="preserve">more </w:t>
      </w:r>
      <w:r>
        <w:rPr>
          <w:i/>
        </w:rPr>
        <w:t xml:space="preserve">imperative. </w:t>
      </w:r>
      <w:r>
        <w:t xml:space="preserve">The first of the data “firehoses” turns  on in late 2019, with the full datastream from our </w:t>
      </w:r>
      <w:r>
        <w:rPr>
          <w:spacing w:val="-3"/>
        </w:rPr>
        <w:t xml:space="preserve">key </w:t>
      </w:r>
      <w:r>
        <w:t>sources fully online around 2022. As such, with two years</w:t>
      </w:r>
      <w:r>
        <w:rPr>
          <w:spacing w:val="-10"/>
        </w:rPr>
        <w:t xml:space="preserve"> </w:t>
      </w:r>
      <w:r>
        <w:t>to</w:t>
      </w:r>
      <w:r>
        <w:rPr>
          <w:spacing w:val="-10"/>
        </w:rPr>
        <w:t xml:space="preserve"> </w:t>
      </w:r>
      <w:r>
        <w:t>use</w:t>
      </w:r>
      <w:r>
        <w:rPr>
          <w:spacing w:val="-10"/>
        </w:rPr>
        <w:t xml:space="preserve"> </w:t>
      </w:r>
      <w:r>
        <w:t>existing</w:t>
      </w:r>
      <w:r>
        <w:rPr>
          <w:spacing w:val="-10"/>
        </w:rPr>
        <w:t xml:space="preserve"> </w:t>
      </w:r>
      <w:r>
        <w:t>datasets</w:t>
      </w:r>
      <w:r>
        <w:rPr>
          <w:spacing w:val="-10"/>
        </w:rPr>
        <w:t xml:space="preserve"> </w:t>
      </w:r>
      <w:r>
        <w:t>as</w:t>
      </w:r>
      <w:r>
        <w:rPr>
          <w:spacing w:val="-10"/>
        </w:rPr>
        <w:t xml:space="preserve"> </w:t>
      </w:r>
      <w:r>
        <w:t>testbeds,</w:t>
      </w:r>
      <w:r>
        <w:rPr>
          <w:spacing w:val="-10"/>
        </w:rPr>
        <w:t xml:space="preserve"> </w:t>
      </w:r>
      <w:r>
        <w:t>we</w:t>
      </w:r>
      <w:r>
        <w:rPr>
          <w:spacing w:val="-10"/>
        </w:rPr>
        <w:t xml:space="preserve"> </w:t>
      </w:r>
      <w:r>
        <w:rPr>
          <w:spacing w:val="-3"/>
        </w:rPr>
        <w:t>have</w:t>
      </w:r>
      <w:r>
        <w:rPr>
          <w:spacing w:val="-10"/>
        </w:rPr>
        <w:t xml:space="preserve"> </w:t>
      </w:r>
      <w:r>
        <w:t>the</w:t>
      </w:r>
      <w:r>
        <w:rPr>
          <w:spacing w:val="-10"/>
        </w:rPr>
        <w:t xml:space="preserve"> </w:t>
      </w:r>
      <w:r>
        <w:t>time</w:t>
      </w:r>
      <w:r>
        <w:rPr>
          <w:spacing w:val="-10"/>
        </w:rPr>
        <w:t xml:space="preserve"> </w:t>
      </w:r>
      <w:r>
        <w:t>to</w:t>
      </w:r>
      <w:r>
        <w:rPr>
          <w:spacing w:val="-10"/>
        </w:rPr>
        <w:t xml:space="preserve"> </w:t>
      </w:r>
      <w:r>
        <w:t>ramp-up</w:t>
      </w:r>
      <w:r>
        <w:rPr>
          <w:spacing w:val="-10"/>
        </w:rPr>
        <w:t xml:space="preserve"> </w:t>
      </w:r>
      <w:r>
        <w:t>our</w:t>
      </w:r>
      <w:r>
        <w:rPr>
          <w:spacing w:val="-10"/>
        </w:rPr>
        <w:t xml:space="preserve"> </w:t>
      </w:r>
      <w:r>
        <w:t>efforts,</w:t>
      </w:r>
      <w:r>
        <w:rPr>
          <w:spacing w:val="-10"/>
        </w:rPr>
        <w:t xml:space="preserve"> </w:t>
      </w:r>
      <w:r>
        <w:t>while</w:t>
      </w:r>
      <w:r>
        <w:rPr>
          <w:spacing w:val="-10"/>
        </w:rPr>
        <w:t xml:space="preserve"> </w:t>
      </w:r>
      <w:r>
        <w:t>also</w:t>
      </w:r>
      <w:r>
        <w:rPr>
          <w:spacing w:val="-10"/>
        </w:rPr>
        <w:t xml:space="preserve"> </w:t>
      </w:r>
      <w:r>
        <w:t>being</w:t>
      </w:r>
      <w:r>
        <w:rPr>
          <w:spacing w:val="-10"/>
        </w:rPr>
        <w:t xml:space="preserve"> </w:t>
      </w:r>
      <w:r>
        <w:t>able</w:t>
      </w:r>
      <w:r>
        <w:rPr>
          <w:spacing w:val="-10"/>
        </w:rPr>
        <w:t xml:space="preserve"> </w:t>
      </w:r>
      <w:r>
        <w:t>to</w:t>
      </w:r>
      <w:r>
        <w:rPr>
          <w:spacing w:val="-10"/>
        </w:rPr>
        <w:t xml:space="preserve"> </w:t>
      </w:r>
      <w:r>
        <w:t>take advantage of the initial data releases of all these new</w:t>
      </w:r>
      <w:r>
        <w:rPr>
          <w:spacing w:val="-16"/>
        </w:rPr>
        <w:t xml:space="preserve"> </w:t>
      </w:r>
      <w:r>
        <w:t>projects.</w:t>
      </w:r>
    </w:p>
    <w:p w14:paraId="5400AF50" w14:textId="77777777" w:rsidR="006770BD" w:rsidRDefault="006770BD">
      <w:pPr>
        <w:pStyle w:val="BodyText"/>
        <w:spacing w:before="10"/>
        <w:jc w:val="left"/>
        <w:rPr>
          <w:sz w:val="26"/>
        </w:rPr>
      </w:pPr>
    </w:p>
    <w:p w14:paraId="395270CC" w14:textId="77777777" w:rsidR="006770BD" w:rsidRDefault="006A3F04">
      <w:pPr>
        <w:pStyle w:val="Heading2"/>
        <w:numPr>
          <w:ilvl w:val="1"/>
          <w:numId w:val="5"/>
        </w:numPr>
        <w:tabs>
          <w:tab w:val="left" w:pos="700"/>
          <w:tab w:val="left" w:pos="701"/>
        </w:tabs>
      </w:pPr>
      <w:bookmarkStart w:id="123" w:name="Objectives"/>
      <w:bookmarkStart w:id="124" w:name="_bookmark14"/>
      <w:bookmarkEnd w:id="123"/>
      <w:bookmarkEnd w:id="124"/>
      <w:r>
        <w:rPr>
          <w:color w:val="00B0F0"/>
        </w:rPr>
        <w:t>Objectives</w:t>
      </w:r>
    </w:p>
    <w:p w14:paraId="2ABE08B2" w14:textId="77777777" w:rsidR="006770BD" w:rsidRDefault="006770BD">
      <w:pPr>
        <w:pStyle w:val="BodyText"/>
        <w:spacing w:before="4"/>
        <w:jc w:val="left"/>
        <w:rPr>
          <w:b/>
          <w:sz w:val="24"/>
        </w:rPr>
      </w:pPr>
    </w:p>
    <w:p w14:paraId="57604C2F" w14:textId="77777777" w:rsidR="006770BD" w:rsidRDefault="006A3F04">
      <w:pPr>
        <w:pStyle w:val="BodyText"/>
        <w:spacing w:before="1" w:line="256" w:lineRule="auto"/>
        <w:ind w:left="162" w:right="220"/>
      </w:pPr>
      <w:r>
        <w:t>The</w:t>
      </w:r>
      <w:r>
        <w:rPr>
          <w:spacing w:val="-7"/>
        </w:rPr>
        <w:t xml:space="preserve"> </w:t>
      </w:r>
      <w:r>
        <w:t>outstanding</w:t>
      </w:r>
      <w:r>
        <w:rPr>
          <w:spacing w:val="-7"/>
        </w:rPr>
        <w:t xml:space="preserve"> </w:t>
      </w:r>
      <w:r>
        <w:t>issues</w:t>
      </w:r>
      <w:r>
        <w:rPr>
          <w:spacing w:val="-7"/>
        </w:rPr>
        <w:t xml:space="preserve"> </w:t>
      </w:r>
      <w:r>
        <w:t>and</w:t>
      </w:r>
      <w:r>
        <w:rPr>
          <w:spacing w:val="-7"/>
        </w:rPr>
        <w:t xml:space="preserve"> </w:t>
      </w:r>
      <w:r>
        <w:t>novel</w:t>
      </w:r>
      <w:r>
        <w:rPr>
          <w:spacing w:val="-7"/>
        </w:rPr>
        <w:t xml:space="preserve"> </w:t>
      </w:r>
      <w:r>
        <w:t>investigations</w:t>
      </w:r>
      <w:r>
        <w:rPr>
          <w:spacing w:val="-7"/>
        </w:rPr>
        <w:t xml:space="preserve"> </w:t>
      </w:r>
      <w:r>
        <w:t>that</w:t>
      </w:r>
      <w:r>
        <w:rPr>
          <w:spacing w:val="-7"/>
        </w:rPr>
        <w:t xml:space="preserve"> </w:t>
      </w:r>
      <w:r>
        <w:t>are</w:t>
      </w:r>
      <w:r>
        <w:rPr>
          <w:spacing w:val="-7"/>
        </w:rPr>
        <w:t xml:space="preserve"> </w:t>
      </w:r>
      <w:r>
        <w:t>pertinent</w:t>
      </w:r>
      <w:r>
        <w:rPr>
          <w:spacing w:val="-7"/>
        </w:rPr>
        <w:t xml:space="preserve"> </w:t>
      </w:r>
      <w:r>
        <w:t>to</w:t>
      </w:r>
      <w:r>
        <w:rPr>
          <w:spacing w:val="-7"/>
        </w:rPr>
        <w:t xml:space="preserve"> </w:t>
      </w:r>
      <w:r>
        <w:t>this</w:t>
      </w:r>
      <w:r>
        <w:rPr>
          <w:spacing w:val="-7"/>
        </w:rPr>
        <w:t xml:space="preserve"> </w:t>
      </w:r>
      <w:r>
        <w:t>proposal</w:t>
      </w:r>
      <w:r>
        <w:rPr>
          <w:spacing w:val="-7"/>
        </w:rPr>
        <w:t xml:space="preserve"> </w:t>
      </w:r>
      <w:r>
        <w:t>are</w:t>
      </w:r>
      <w:r>
        <w:rPr>
          <w:spacing w:val="-7"/>
        </w:rPr>
        <w:t xml:space="preserve"> </w:t>
      </w:r>
      <w:r>
        <w:t>summarised</w:t>
      </w:r>
      <w:r>
        <w:rPr>
          <w:spacing w:val="-7"/>
        </w:rPr>
        <w:t xml:space="preserve"> </w:t>
      </w:r>
      <w:r>
        <w:t>in</w:t>
      </w:r>
      <w:r>
        <w:rPr>
          <w:spacing w:val="-7"/>
        </w:rPr>
        <w:t xml:space="preserve"> </w:t>
      </w:r>
      <w:r>
        <w:t>the</w:t>
      </w:r>
      <w:r>
        <w:rPr>
          <w:spacing w:val="-7"/>
        </w:rPr>
        <w:t xml:space="preserve"> </w:t>
      </w:r>
      <w:r>
        <w:rPr>
          <w:spacing w:val="-4"/>
        </w:rPr>
        <w:t>Table below.</w:t>
      </w:r>
    </w:p>
    <w:p w14:paraId="245797C5" w14:textId="77777777" w:rsidR="006770BD" w:rsidRDefault="006A3F04">
      <w:pPr>
        <w:pStyle w:val="BodyText"/>
        <w:spacing w:before="120" w:line="256" w:lineRule="auto"/>
        <w:ind w:left="162" w:right="220"/>
        <w:rPr>
          <w:i/>
        </w:rPr>
      </w:pPr>
      <w:r>
        <w:t>Our</w:t>
      </w:r>
      <w:r>
        <w:rPr>
          <w:spacing w:val="-10"/>
        </w:rPr>
        <w:t xml:space="preserve"> </w:t>
      </w:r>
      <w:r>
        <w:t>ERC</w:t>
      </w:r>
      <w:r>
        <w:rPr>
          <w:spacing w:val="-10"/>
        </w:rPr>
        <w:t xml:space="preserve"> </w:t>
      </w:r>
      <w:r>
        <w:t>Consolidator</w:t>
      </w:r>
      <w:r>
        <w:rPr>
          <w:spacing w:val="-10"/>
        </w:rPr>
        <w:t xml:space="preserve"> </w:t>
      </w:r>
      <w:r>
        <w:t>grant</w:t>
      </w:r>
      <w:r>
        <w:rPr>
          <w:spacing w:val="-10"/>
        </w:rPr>
        <w:t xml:space="preserve"> </w:t>
      </w:r>
      <w:r>
        <w:t>proposal</w:t>
      </w:r>
      <w:r>
        <w:rPr>
          <w:spacing w:val="-10"/>
        </w:rPr>
        <w:t xml:space="preserve"> </w:t>
      </w:r>
      <w:r>
        <w:t>will</w:t>
      </w:r>
      <w:r>
        <w:rPr>
          <w:spacing w:val="-10"/>
        </w:rPr>
        <w:t xml:space="preserve"> </w:t>
      </w:r>
      <w:r>
        <w:t>radically</w:t>
      </w:r>
      <w:r>
        <w:rPr>
          <w:spacing w:val="-10"/>
        </w:rPr>
        <w:t xml:space="preserve"> </w:t>
      </w:r>
      <w:r>
        <w:t>improve</w:t>
      </w:r>
      <w:r>
        <w:rPr>
          <w:spacing w:val="-10"/>
        </w:rPr>
        <w:t xml:space="preserve"> </w:t>
      </w:r>
      <w:r>
        <w:t>our</w:t>
      </w:r>
      <w:r>
        <w:rPr>
          <w:spacing w:val="-10"/>
        </w:rPr>
        <w:t xml:space="preserve"> </w:t>
      </w:r>
      <w:r>
        <w:t>understanding</w:t>
      </w:r>
      <w:r>
        <w:rPr>
          <w:spacing w:val="-10"/>
        </w:rPr>
        <w:t xml:space="preserve"> </w:t>
      </w:r>
      <w:r>
        <w:t>of</w:t>
      </w:r>
      <w:r>
        <w:rPr>
          <w:spacing w:val="-10"/>
        </w:rPr>
        <w:t xml:space="preserve"> </w:t>
      </w:r>
      <w:r>
        <w:t>one</w:t>
      </w:r>
      <w:r>
        <w:rPr>
          <w:spacing w:val="-10"/>
        </w:rPr>
        <w:t xml:space="preserve"> </w:t>
      </w:r>
      <w:r>
        <w:t>of</w:t>
      </w:r>
      <w:r>
        <w:rPr>
          <w:spacing w:val="-10"/>
        </w:rPr>
        <w:t xml:space="preserve"> </w:t>
      </w:r>
      <w:r>
        <w:t>the</w:t>
      </w:r>
      <w:r>
        <w:rPr>
          <w:spacing w:val="-10"/>
        </w:rPr>
        <w:t xml:space="preserve"> </w:t>
      </w:r>
      <w:r>
        <w:t>two</w:t>
      </w:r>
      <w:r>
        <w:rPr>
          <w:spacing w:val="-10"/>
        </w:rPr>
        <w:t xml:space="preserve"> </w:t>
      </w:r>
      <w:r>
        <w:t xml:space="preserve">fundamental energy sources available to galaxies; that of accretion onto the compact object in the central engine.  </w:t>
      </w:r>
      <w:r>
        <w:rPr>
          <w:spacing w:val="-9"/>
        </w:rPr>
        <w:t>We</w:t>
      </w:r>
      <w:r>
        <w:rPr>
          <w:spacing w:val="36"/>
        </w:rPr>
        <w:t xml:space="preserve"> </w:t>
      </w:r>
      <w:r>
        <w:t xml:space="preserve">will achieve this by leveraging several of the </w:t>
      </w:r>
      <w:r>
        <w:rPr>
          <w:spacing w:val="-6"/>
        </w:rPr>
        <w:t xml:space="preserve">new, </w:t>
      </w:r>
      <w:r>
        <w:t>large-scale surveys that are coming online in the next few years. The scope and remit of an ERC Consolidator grant will allow us to combine these data products in a manner</w:t>
      </w:r>
      <w:r>
        <w:rPr>
          <w:spacing w:val="5"/>
        </w:rPr>
        <w:t xml:space="preserve"> </w:t>
      </w:r>
      <w:r>
        <w:t>that</w:t>
      </w:r>
      <w:r>
        <w:rPr>
          <w:spacing w:val="5"/>
        </w:rPr>
        <w:t xml:space="preserve"> </w:t>
      </w:r>
      <w:r>
        <w:t>will</w:t>
      </w:r>
      <w:r>
        <w:rPr>
          <w:spacing w:val="5"/>
        </w:rPr>
        <w:t xml:space="preserve"> </w:t>
      </w:r>
      <w:r>
        <w:t>not</w:t>
      </w:r>
      <w:r>
        <w:rPr>
          <w:spacing w:val="5"/>
        </w:rPr>
        <w:t xml:space="preserve"> </w:t>
      </w:r>
      <w:r>
        <w:t>only</w:t>
      </w:r>
      <w:r>
        <w:rPr>
          <w:spacing w:val="5"/>
        </w:rPr>
        <w:t xml:space="preserve"> </w:t>
      </w:r>
      <w:r>
        <w:t>establish</w:t>
      </w:r>
      <w:r>
        <w:rPr>
          <w:spacing w:val="5"/>
        </w:rPr>
        <w:t xml:space="preserve"> </w:t>
      </w:r>
      <w:r>
        <w:t>the</w:t>
      </w:r>
      <w:r>
        <w:rPr>
          <w:spacing w:val="5"/>
        </w:rPr>
        <w:t xml:space="preserve"> </w:t>
      </w:r>
      <w:r>
        <w:t>new</w:t>
      </w:r>
      <w:r>
        <w:rPr>
          <w:spacing w:val="5"/>
        </w:rPr>
        <w:t xml:space="preserve"> </w:t>
      </w:r>
      <w:r>
        <w:t>state-of-the-art</w:t>
      </w:r>
      <w:r>
        <w:rPr>
          <w:spacing w:val="5"/>
        </w:rPr>
        <w:t xml:space="preserve"> </w:t>
      </w:r>
      <w:r>
        <w:t>in</w:t>
      </w:r>
      <w:r>
        <w:rPr>
          <w:spacing w:val="5"/>
        </w:rPr>
        <w:t xml:space="preserve"> </w:t>
      </w:r>
      <w:r>
        <w:t>extragalactic</w:t>
      </w:r>
      <w:r>
        <w:rPr>
          <w:spacing w:val="5"/>
        </w:rPr>
        <w:t xml:space="preserve"> </w:t>
      </w:r>
      <w:r>
        <w:t>variable</w:t>
      </w:r>
      <w:r>
        <w:rPr>
          <w:spacing w:val="5"/>
        </w:rPr>
        <w:t xml:space="preserve"> </w:t>
      </w:r>
      <w:r>
        <w:t>science,</w:t>
      </w:r>
      <w:r>
        <w:rPr>
          <w:spacing w:val="7"/>
        </w:rPr>
        <w:t xml:space="preserve"> </w:t>
      </w:r>
      <w:r>
        <w:rPr>
          <w:i/>
        </w:rPr>
        <w:t>it</w:t>
      </w:r>
      <w:r>
        <w:rPr>
          <w:i/>
          <w:spacing w:val="5"/>
        </w:rPr>
        <w:t xml:space="preserve"> </w:t>
      </w:r>
      <w:r>
        <w:rPr>
          <w:i/>
        </w:rPr>
        <w:t>will</w:t>
      </w:r>
      <w:r>
        <w:rPr>
          <w:i/>
          <w:spacing w:val="5"/>
        </w:rPr>
        <w:t xml:space="preserve"> </w:t>
      </w:r>
      <w:r>
        <w:rPr>
          <w:i/>
        </w:rPr>
        <w:t>establish</w:t>
      </w:r>
    </w:p>
    <w:p w14:paraId="4F661B3C" w14:textId="77777777" w:rsidR="006770BD" w:rsidRDefault="006770BD">
      <w:pPr>
        <w:spacing w:line="256" w:lineRule="auto"/>
        <w:sectPr w:rsidR="006770BD">
          <w:pgSz w:w="11910" w:h="16840"/>
          <w:pgMar w:top="1000" w:right="940" w:bottom="1580" w:left="1000" w:header="413" w:footer="1393" w:gutter="0"/>
          <w:cols w:space="720"/>
        </w:sectPr>
      </w:pPr>
    </w:p>
    <w:p w14:paraId="1B2FAF41" w14:textId="77777777" w:rsidR="006770BD" w:rsidRDefault="006A3F04">
      <w:pPr>
        <w:pStyle w:val="BodyText"/>
        <w:spacing w:before="192" w:line="256" w:lineRule="auto"/>
        <w:ind w:left="162" w:right="220"/>
      </w:pPr>
      <w:bookmarkStart w:id="125" w:name="Methodology"/>
      <w:bookmarkStart w:id="126" w:name="_bookmark15"/>
      <w:bookmarkEnd w:id="125"/>
      <w:bookmarkEnd w:id="126"/>
      <w:r>
        <w:rPr>
          <w:i/>
        </w:rPr>
        <w:lastRenderedPageBreak/>
        <w:t>and kickstart the new field of extragalactic variable science itself</w:t>
      </w:r>
      <w:r>
        <w:t xml:space="preserve">. The </w:t>
      </w:r>
      <w:r>
        <w:rPr>
          <w:spacing w:val="-7"/>
        </w:rPr>
        <w:t xml:space="preserve">P.I. </w:t>
      </w:r>
      <w:r>
        <w:t>is a world-leader in observational quasar</w:t>
      </w:r>
      <w:r>
        <w:rPr>
          <w:spacing w:val="-11"/>
        </w:rPr>
        <w:t xml:space="preserve"> </w:t>
      </w:r>
      <w:r>
        <w:t>astrophysics,</w:t>
      </w:r>
      <w:r>
        <w:rPr>
          <w:spacing w:val="-11"/>
        </w:rPr>
        <w:t xml:space="preserve"> </w:t>
      </w:r>
      <w:r>
        <w:t>both</w:t>
      </w:r>
      <w:r>
        <w:rPr>
          <w:spacing w:val="-11"/>
        </w:rPr>
        <w:t xml:space="preserve"> </w:t>
      </w:r>
      <w:r>
        <w:t>in</w:t>
      </w:r>
      <w:r>
        <w:rPr>
          <w:spacing w:val="-11"/>
        </w:rPr>
        <w:t xml:space="preserve"> </w:t>
      </w:r>
      <w:r>
        <w:t>terms</w:t>
      </w:r>
      <w:r>
        <w:rPr>
          <w:spacing w:val="-11"/>
        </w:rPr>
        <w:t xml:space="preserve"> </w:t>
      </w:r>
      <w:r>
        <w:t>of</w:t>
      </w:r>
      <w:r>
        <w:rPr>
          <w:spacing w:val="-11"/>
        </w:rPr>
        <w:t xml:space="preserve"> </w:t>
      </w:r>
      <w:r>
        <w:t>survey</w:t>
      </w:r>
      <w:r>
        <w:rPr>
          <w:spacing w:val="-11"/>
        </w:rPr>
        <w:t xml:space="preserve"> </w:t>
      </w:r>
      <w:r>
        <w:t>work</w:t>
      </w:r>
      <w:r>
        <w:rPr>
          <w:spacing w:val="-11"/>
        </w:rPr>
        <w:t xml:space="preserve"> </w:t>
      </w:r>
      <w:r>
        <w:t>and</w:t>
      </w:r>
      <w:r>
        <w:rPr>
          <w:spacing w:val="-11"/>
        </w:rPr>
        <w:t xml:space="preserve"> </w:t>
      </w:r>
      <w:r>
        <w:t>individual</w:t>
      </w:r>
      <w:r>
        <w:rPr>
          <w:spacing w:val="-11"/>
        </w:rPr>
        <w:t xml:space="preserve"> </w:t>
      </w:r>
      <w:r>
        <w:t>object</w:t>
      </w:r>
      <w:r>
        <w:rPr>
          <w:spacing w:val="-11"/>
        </w:rPr>
        <w:t xml:space="preserve"> </w:t>
      </w:r>
      <w:r>
        <w:rPr>
          <w:spacing w:val="-3"/>
        </w:rPr>
        <w:t>study.</w:t>
      </w:r>
      <w:r>
        <w:rPr>
          <w:spacing w:val="2"/>
        </w:rPr>
        <w:t xml:space="preserve"> </w:t>
      </w:r>
      <w:r>
        <w:t>Our</w:t>
      </w:r>
      <w:r>
        <w:rPr>
          <w:spacing w:val="-11"/>
        </w:rPr>
        <w:t xml:space="preserve"> </w:t>
      </w:r>
      <w:r>
        <w:t>proposal</w:t>
      </w:r>
      <w:r>
        <w:rPr>
          <w:spacing w:val="-11"/>
        </w:rPr>
        <w:t xml:space="preserve"> </w:t>
      </w:r>
      <w:r>
        <w:t>takes</w:t>
      </w:r>
      <w:r>
        <w:rPr>
          <w:spacing w:val="-11"/>
        </w:rPr>
        <w:t xml:space="preserve"> </w:t>
      </w:r>
      <w:r>
        <w:t>astrophysics into the 2020s, going from single objects samples, to surveys and samples of millions of objects leveraging these</w:t>
      </w:r>
      <w:r>
        <w:rPr>
          <w:spacing w:val="-6"/>
        </w:rPr>
        <w:t xml:space="preserve"> </w:t>
      </w:r>
      <w:r>
        <w:t>multi-billion</w:t>
      </w:r>
      <w:r>
        <w:rPr>
          <w:spacing w:val="-6"/>
        </w:rPr>
        <w:t xml:space="preserve"> </w:t>
      </w:r>
      <w:r>
        <w:t>Euro/dollar/pound</w:t>
      </w:r>
      <w:r>
        <w:rPr>
          <w:spacing w:val="-6"/>
        </w:rPr>
        <w:t xml:space="preserve"> </w:t>
      </w:r>
      <w:r>
        <w:t>next</w:t>
      </w:r>
      <w:r>
        <w:rPr>
          <w:spacing w:val="-6"/>
        </w:rPr>
        <w:t xml:space="preserve"> </w:t>
      </w:r>
      <w:r>
        <w:t>generation</w:t>
      </w:r>
      <w:r>
        <w:rPr>
          <w:spacing w:val="-6"/>
        </w:rPr>
        <w:t xml:space="preserve"> </w:t>
      </w:r>
      <w:r>
        <w:t>missions,</w:t>
      </w:r>
      <w:r>
        <w:rPr>
          <w:spacing w:val="-6"/>
        </w:rPr>
        <w:t xml:space="preserve"> </w:t>
      </w:r>
      <w:r>
        <w:t>telescopes</w:t>
      </w:r>
      <w:r>
        <w:rPr>
          <w:spacing w:val="-6"/>
        </w:rPr>
        <w:t xml:space="preserve"> </w:t>
      </w:r>
      <w:r>
        <w:t>and</w:t>
      </w:r>
      <w:r>
        <w:rPr>
          <w:spacing w:val="-6"/>
        </w:rPr>
        <w:t xml:space="preserve"> </w:t>
      </w:r>
      <w:r>
        <w:t>their</w:t>
      </w:r>
      <w:r>
        <w:rPr>
          <w:spacing w:val="-6"/>
        </w:rPr>
        <w:t xml:space="preserve"> </w:t>
      </w:r>
      <w:r>
        <w:t>subsequent</w:t>
      </w:r>
      <w:r>
        <w:rPr>
          <w:spacing w:val="-6"/>
        </w:rPr>
        <w:t xml:space="preserve"> </w:t>
      </w:r>
      <w:r>
        <w:t>datasets.</w:t>
      </w:r>
    </w:p>
    <w:p w14:paraId="0F631E04" w14:textId="691B8C14" w:rsidR="006770BD" w:rsidRDefault="00200F4C">
      <w:pPr>
        <w:spacing w:before="208"/>
        <w:ind w:right="57"/>
        <w:jc w:val="center"/>
        <w:rPr>
          <w:b/>
        </w:rPr>
      </w:pPr>
      <w:r>
        <w:rPr>
          <w:noProof/>
          <w:lang w:val="en-GB" w:eastAsia="en-GB"/>
        </w:rPr>
        <mc:AlternateContent>
          <mc:Choice Requires="wpg">
            <w:drawing>
              <wp:anchor distT="0" distB="0" distL="114300" distR="114300" simplePos="0" relativeHeight="251671552" behindDoc="1" locked="0" layoutInCell="1" allowOverlap="1" wp14:anchorId="73B6B4E0" wp14:editId="145A592B">
                <wp:simplePos x="0" y="0"/>
                <wp:positionH relativeFrom="page">
                  <wp:posOffset>737870</wp:posOffset>
                </wp:positionH>
                <wp:positionV relativeFrom="paragraph">
                  <wp:posOffset>114935</wp:posOffset>
                </wp:positionV>
                <wp:extent cx="6084570" cy="6027420"/>
                <wp:effectExtent l="4445" t="4445" r="6985" b="6985"/>
                <wp:wrapNone/>
                <wp:docPr id="107"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4570" cy="6027420"/>
                          <a:chOff x="1162" y="181"/>
                          <a:chExt cx="9582" cy="9492"/>
                        </a:xfrm>
                      </wpg:grpSpPr>
                      <wps:wsp>
                        <wps:cNvPr id="108" name="Freeform 99"/>
                        <wps:cNvSpPr>
                          <a:spLocks/>
                        </wps:cNvSpPr>
                        <wps:spPr bwMode="auto">
                          <a:xfrm>
                            <a:off x="1162" y="181"/>
                            <a:ext cx="9582" cy="9492"/>
                          </a:xfrm>
                          <a:custGeom>
                            <a:avLst/>
                            <a:gdLst>
                              <a:gd name="T0" fmla="+- 0 10662 1162"/>
                              <a:gd name="T1" fmla="*/ T0 w 9582"/>
                              <a:gd name="T2" fmla="+- 0 181 181"/>
                              <a:gd name="T3" fmla="*/ 181 h 9492"/>
                              <a:gd name="T4" fmla="+- 0 1244 1162"/>
                              <a:gd name="T5" fmla="*/ T4 w 9582"/>
                              <a:gd name="T6" fmla="+- 0 181 181"/>
                              <a:gd name="T7" fmla="*/ 181 h 9492"/>
                              <a:gd name="T8" fmla="+- 0 1212 1162"/>
                              <a:gd name="T9" fmla="*/ T8 w 9582"/>
                              <a:gd name="T10" fmla="+- 0 188 181"/>
                              <a:gd name="T11" fmla="*/ 188 h 9492"/>
                              <a:gd name="T12" fmla="+- 0 1186 1162"/>
                              <a:gd name="T13" fmla="*/ T12 w 9582"/>
                              <a:gd name="T14" fmla="+- 0 205 181"/>
                              <a:gd name="T15" fmla="*/ 205 h 9492"/>
                              <a:gd name="T16" fmla="+- 0 1169 1162"/>
                              <a:gd name="T17" fmla="*/ T16 w 9582"/>
                              <a:gd name="T18" fmla="+- 0 231 181"/>
                              <a:gd name="T19" fmla="*/ 231 h 9492"/>
                              <a:gd name="T20" fmla="+- 0 1162 1162"/>
                              <a:gd name="T21" fmla="*/ T20 w 9582"/>
                              <a:gd name="T22" fmla="+- 0 263 181"/>
                              <a:gd name="T23" fmla="*/ 263 h 9492"/>
                              <a:gd name="T24" fmla="+- 0 1162 1162"/>
                              <a:gd name="T25" fmla="*/ T24 w 9582"/>
                              <a:gd name="T26" fmla="+- 0 9591 181"/>
                              <a:gd name="T27" fmla="*/ 9591 h 9492"/>
                              <a:gd name="T28" fmla="+- 0 1169 1162"/>
                              <a:gd name="T29" fmla="*/ T28 w 9582"/>
                              <a:gd name="T30" fmla="+- 0 9623 181"/>
                              <a:gd name="T31" fmla="*/ 9623 h 9492"/>
                              <a:gd name="T32" fmla="+- 0 1186 1162"/>
                              <a:gd name="T33" fmla="*/ T32 w 9582"/>
                              <a:gd name="T34" fmla="+- 0 9649 181"/>
                              <a:gd name="T35" fmla="*/ 9649 h 9492"/>
                              <a:gd name="T36" fmla="+- 0 1212 1162"/>
                              <a:gd name="T37" fmla="*/ T36 w 9582"/>
                              <a:gd name="T38" fmla="+- 0 9666 181"/>
                              <a:gd name="T39" fmla="*/ 9666 h 9492"/>
                              <a:gd name="T40" fmla="+- 0 1244 1162"/>
                              <a:gd name="T41" fmla="*/ T40 w 9582"/>
                              <a:gd name="T42" fmla="+- 0 9672 181"/>
                              <a:gd name="T43" fmla="*/ 9672 h 9492"/>
                              <a:gd name="T44" fmla="+- 0 10662 1162"/>
                              <a:gd name="T45" fmla="*/ T44 w 9582"/>
                              <a:gd name="T46" fmla="+- 0 9672 181"/>
                              <a:gd name="T47" fmla="*/ 9672 h 9492"/>
                              <a:gd name="T48" fmla="+- 0 10694 1162"/>
                              <a:gd name="T49" fmla="*/ T48 w 9582"/>
                              <a:gd name="T50" fmla="+- 0 9666 181"/>
                              <a:gd name="T51" fmla="*/ 9666 h 9492"/>
                              <a:gd name="T52" fmla="+- 0 10720 1162"/>
                              <a:gd name="T53" fmla="*/ T52 w 9582"/>
                              <a:gd name="T54" fmla="+- 0 9649 181"/>
                              <a:gd name="T55" fmla="*/ 9649 h 9492"/>
                              <a:gd name="T56" fmla="+- 0 10737 1162"/>
                              <a:gd name="T57" fmla="*/ T56 w 9582"/>
                              <a:gd name="T58" fmla="+- 0 9623 181"/>
                              <a:gd name="T59" fmla="*/ 9623 h 9492"/>
                              <a:gd name="T60" fmla="+- 0 10743 1162"/>
                              <a:gd name="T61" fmla="*/ T60 w 9582"/>
                              <a:gd name="T62" fmla="+- 0 9591 181"/>
                              <a:gd name="T63" fmla="*/ 9591 h 9492"/>
                              <a:gd name="T64" fmla="+- 0 10743 1162"/>
                              <a:gd name="T65" fmla="*/ T64 w 9582"/>
                              <a:gd name="T66" fmla="+- 0 263 181"/>
                              <a:gd name="T67" fmla="*/ 263 h 9492"/>
                              <a:gd name="T68" fmla="+- 0 10737 1162"/>
                              <a:gd name="T69" fmla="*/ T68 w 9582"/>
                              <a:gd name="T70" fmla="+- 0 231 181"/>
                              <a:gd name="T71" fmla="*/ 231 h 9492"/>
                              <a:gd name="T72" fmla="+- 0 10720 1162"/>
                              <a:gd name="T73" fmla="*/ T72 w 9582"/>
                              <a:gd name="T74" fmla="+- 0 205 181"/>
                              <a:gd name="T75" fmla="*/ 205 h 9492"/>
                              <a:gd name="T76" fmla="+- 0 10694 1162"/>
                              <a:gd name="T77" fmla="*/ T76 w 9582"/>
                              <a:gd name="T78" fmla="+- 0 188 181"/>
                              <a:gd name="T79" fmla="*/ 188 h 9492"/>
                              <a:gd name="T80" fmla="+- 0 10662 1162"/>
                              <a:gd name="T81" fmla="*/ T80 w 9582"/>
                              <a:gd name="T82" fmla="+- 0 181 181"/>
                              <a:gd name="T83" fmla="*/ 181 h 9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582" h="9492">
                                <a:moveTo>
                                  <a:pt x="9500" y="0"/>
                                </a:moveTo>
                                <a:lnTo>
                                  <a:pt x="82" y="0"/>
                                </a:lnTo>
                                <a:lnTo>
                                  <a:pt x="50" y="7"/>
                                </a:lnTo>
                                <a:lnTo>
                                  <a:pt x="24" y="24"/>
                                </a:lnTo>
                                <a:lnTo>
                                  <a:pt x="7" y="50"/>
                                </a:lnTo>
                                <a:lnTo>
                                  <a:pt x="0" y="82"/>
                                </a:lnTo>
                                <a:lnTo>
                                  <a:pt x="0" y="9410"/>
                                </a:lnTo>
                                <a:lnTo>
                                  <a:pt x="7" y="9442"/>
                                </a:lnTo>
                                <a:lnTo>
                                  <a:pt x="24" y="9468"/>
                                </a:lnTo>
                                <a:lnTo>
                                  <a:pt x="50" y="9485"/>
                                </a:lnTo>
                                <a:lnTo>
                                  <a:pt x="82" y="9491"/>
                                </a:lnTo>
                                <a:lnTo>
                                  <a:pt x="9500" y="9491"/>
                                </a:lnTo>
                                <a:lnTo>
                                  <a:pt x="9532" y="9485"/>
                                </a:lnTo>
                                <a:lnTo>
                                  <a:pt x="9558" y="9468"/>
                                </a:lnTo>
                                <a:lnTo>
                                  <a:pt x="9575" y="9442"/>
                                </a:lnTo>
                                <a:lnTo>
                                  <a:pt x="9581" y="9410"/>
                                </a:lnTo>
                                <a:lnTo>
                                  <a:pt x="9581" y="82"/>
                                </a:lnTo>
                                <a:lnTo>
                                  <a:pt x="9575" y="50"/>
                                </a:lnTo>
                                <a:lnTo>
                                  <a:pt x="9558" y="24"/>
                                </a:lnTo>
                                <a:lnTo>
                                  <a:pt x="9532" y="7"/>
                                </a:lnTo>
                                <a:lnTo>
                                  <a:pt x="9500" y="0"/>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98"/>
                        <wps:cNvSpPr>
                          <a:spLocks/>
                        </wps:cNvSpPr>
                        <wps:spPr bwMode="auto">
                          <a:xfrm>
                            <a:off x="1187" y="539"/>
                            <a:ext cx="9532" cy="9109"/>
                          </a:xfrm>
                          <a:custGeom>
                            <a:avLst/>
                            <a:gdLst>
                              <a:gd name="T0" fmla="+- 0 10719 1187"/>
                              <a:gd name="T1" fmla="*/ T0 w 9532"/>
                              <a:gd name="T2" fmla="+- 0 539 539"/>
                              <a:gd name="T3" fmla="*/ 539 h 9109"/>
                              <a:gd name="T4" fmla="+- 0 1187 1187"/>
                              <a:gd name="T5" fmla="*/ T4 w 9532"/>
                              <a:gd name="T6" fmla="+- 0 539 539"/>
                              <a:gd name="T7" fmla="*/ 539 h 9109"/>
                              <a:gd name="T8" fmla="+- 0 1187 1187"/>
                              <a:gd name="T9" fmla="*/ T8 w 9532"/>
                              <a:gd name="T10" fmla="+- 0 9591 539"/>
                              <a:gd name="T11" fmla="*/ 9591 h 9109"/>
                              <a:gd name="T12" fmla="+- 0 1192 1187"/>
                              <a:gd name="T13" fmla="*/ T12 w 9532"/>
                              <a:gd name="T14" fmla="+- 0 9613 539"/>
                              <a:gd name="T15" fmla="*/ 9613 h 9109"/>
                              <a:gd name="T16" fmla="+- 0 1204 1187"/>
                              <a:gd name="T17" fmla="*/ T16 w 9532"/>
                              <a:gd name="T18" fmla="+- 0 9631 539"/>
                              <a:gd name="T19" fmla="*/ 9631 h 9109"/>
                              <a:gd name="T20" fmla="+- 0 1222 1187"/>
                              <a:gd name="T21" fmla="*/ T20 w 9532"/>
                              <a:gd name="T22" fmla="+- 0 9643 539"/>
                              <a:gd name="T23" fmla="*/ 9643 h 9109"/>
                              <a:gd name="T24" fmla="+- 0 1244 1187"/>
                              <a:gd name="T25" fmla="*/ T24 w 9532"/>
                              <a:gd name="T26" fmla="+- 0 9648 539"/>
                              <a:gd name="T27" fmla="*/ 9648 h 9109"/>
                              <a:gd name="T28" fmla="+- 0 10662 1187"/>
                              <a:gd name="T29" fmla="*/ T28 w 9532"/>
                              <a:gd name="T30" fmla="+- 0 9648 539"/>
                              <a:gd name="T31" fmla="*/ 9648 h 9109"/>
                              <a:gd name="T32" fmla="+- 0 10684 1187"/>
                              <a:gd name="T33" fmla="*/ T32 w 9532"/>
                              <a:gd name="T34" fmla="+- 0 9643 539"/>
                              <a:gd name="T35" fmla="*/ 9643 h 9109"/>
                              <a:gd name="T36" fmla="+- 0 10702 1187"/>
                              <a:gd name="T37" fmla="*/ T36 w 9532"/>
                              <a:gd name="T38" fmla="+- 0 9631 539"/>
                              <a:gd name="T39" fmla="*/ 9631 h 9109"/>
                              <a:gd name="T40" fmla="+- 0 10714 1187"/>
                              <a:gd name="T41" fmla="*/ T40 w 9532"/>
                              <a:gd name="T42" fmla="+- 0 9613 539"/>
                              <a:gd name="T43" fmla="*/ 9613 h 9109"/>
                              <a:gd name="T44" fmla="+- 0 10719 1187"/>
                              <a:gd name="T45" fmla="*/ T44 w 9532"/>
                              <a:gd name="T46" fmla="+- 0 9591 539"/>
                              <a:gd name="T47" fmla="*/ 9591 h 9109"/>
                              <a:gd name="T48" fmla="+- 0 10719 1187"/>
                              <a:gd name="T49" fmla="*/ T48 w 9532"/>
                              <a:gd name="T50" fmla="+- 0 539 539"/>
                              <a:gd name="T51" fmla="*/ 539 h 9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32" h="9109">
                                <a:moveTo>
                                  <a:pt x="9532" y="0"/>
                                </a:moveTo>
                                <a:lnTo>
                                  <a:pt x="0" y="0"/>
                                </a:lnTo>
                                <a:lnTo>
                                  <a:pt x="0" y="9052"/>
                                </a:lnTo>
                                <a:lnTo>
                                  <a:pt x="5" y="9074"/>
                                </a:lnTo>
                                <a:lnTo>
                                  <a:pt x="17" y="9092"/>
                                </a:lnTo>
                                <a:lnTo>
                                  <a:pt x="35" y="9104"/>
                                </a:lnTo>
                                <a:lnTo>
                                  <a:pt x="57" y="9109"/>
                                </a:lnTo>
                                <a:lnTo>
                                  <a:pt x="9475" y="9109"/>
                                </a:lnTo>
                                <a:lnTo>
                                  <a:pt x="9497" y="9104"/>
                                </a:lnTo>
                                <a:lnTo>
                                  <a:pt x="9515" y="9092"/>
                                </a:lnTo>
                                <a:lnTo>
                                  <a:pt x="9527" y="9074"/>
                                </a:lnTo>
                                <a:lnTo>
                                  <a:pt x="9532" y="9052"/>
                                </a:lnTo>
                                <a:lnTo>
                                  <a:pt x="9532" y="0"/>
                                </a:lnTo>
                                <a:close/>
                              </a:path>
                            </a:pathLst>
                          </a:custGeom>
                          <a:solidFill>
                            <a:srgbClr val="FFFD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97"/>
                        <wps:cNvSpPr>
                          <a:spLocks/>
                        </wps:cNvSpPr>
                        <wps:spPr bwMode="auto">
                          <a:xfrm>
                            <a:off x="1187" y="206"/>
                            <a:ext cx="9532" cy="309"/>
                          </a:xfrm>
                          <a:custGeom>
                            <a:avLst/>
                            <a:gdLst>
                              <a:gd name="T0" fmla="+- 0 10662 1187"/>
                              <a:gd name="T1" fmla="*/ T0 w 9532"/>
                              <a:gd name="T2" fmla="+- 0 206 206"/>
                              <a:gd name="T3" fmla="*/ 206 h 309"/>
                              <a:gd name="T4" fmla="+- 0 1244 1187"/>
                              <a:gd name="T5" fmla="*/ T4 w 9532"/>
                              <a:gd name="T6" fmla="+- 0 206 206"/>
                              <a:gd name="T7" fmla="*/ 206 h 309"/>
                              <a:gd name="T8" fmla="+- 0 1222 1187"/>
                              <a:gd name="T9" fmla="*/ T8 w 9532"/>
                              <a:gd name="T10" fmla="+- 0 211 206"/>
                              <a:gd name="T11" fmla="*/ 211 h 309"/>
                              <a:gd name="T12" fmla="+- 0 1204 1187"/>
                              <a:gd name="T13" fmla="*/ T12 w 9532"/>
                              <a:gd name="T14" fmla="+- 0 223 206"/>
                              <a:gd name="T15" fmla="*/ 223 h 309"/>
                              <a:gd name="T16" fmla="+- 0 1192 1187"/>
                              <a:gd name="T17" fmla="*/ T16 w 9532"/>
                              <a:gd name="T18" fmla="+- 0 241 206"/>
                              <a:gd name="T19" fmla="*/ 241 h 309"/>
                              <a:gd name="T20" fmla="+- 0 1187 1187"/>
                              <a:gd name="T21" fmla="*/ T20 w 9532"/>
                              <a:gd name="T22" fmla="+- 0 263 206"/>
                              <a:gd name="T23" fmla="*/ 263 h 309"/>
                              <a:gd name="T24" fmla="+- 0 1187 1187"/>
                              <a:gd name="T25" fmla="*/ T24 w 9532"/>
                              <a:gd name="T26" fmla="+- 0 514 206"/>
                              <a:gd name="T27" fmla="*/ 514 h 309"/>
                              <a:gd name="T28" fmla="+- 0 10719 1187"/>
                              <a:gd name="T29" fmla="*/ T28 w 9532"/>
                              <a:gd name="T30" fmla="+- 0 514 206"/>
                              <a:gd name="T31" fmla="*/ 514 h 309"/>
                              <a:gd name="T32" fmla="+- 0 10719 1187"/>
                              <a:gd name="T33" fmla="*/ T32 w 9532"/>
                              <a:gd name="T34" fmla="+- 0 263 206"/>
                              <a:gd name="T35" fmla="*/ 263 h 309"/>
                              <a:gd name="T36" fmla="+- 0 10714 1187"/>
                              <a:gd name="T37" fmla="*/ T36 w 9532"/>
                              <a:gd name="T38" fmla="+- 0 241 206"/>
                              <a:gd name="T39" fmla="*/ 241 h 309"/>
                              <a:gd name="T40" fmla="+- 0 10702 1187"/>
                              <a:gd name="T41" fmla="*/ T40 w 9532"/>
                              <a:gd name="T42" fmla="+- 0 223 206"/>
                              <a:gd name="T43" fmla="*/ 223 h 309"/>
                              <a:gd name="T44" fmla="+- 0 10684 1187"/>
                              <a:gd name="T45" fmla="*/ T44 w 9532"/>
                              <a:gd name="T46" fmla="+- 0 211 206"/>
                              <a:gd name="T47" fmla="*/ 211 h 309"/>
                              <a:gd name="T48" fmla="+- 0 10662 1187"/>
                              <a:gd name="T49" fmla="*/ T48 w 9532"/>
                              <a:gd name="T50" fmla="+- 0 206 206"/>
                              <a:gd name="T51" fmla="*/ 206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532" h="309">
                                <a:moveTo>
                                  <a:pt x="9475" y="0"/>
                                </a:moveTo>
                                <a:lnTo>
                                  <a:pt x="57" y="0"/>
                                </a:lnTo>
                                <a:lnTo>
                                  <a:pt x="35" y="5"/>
                                </a:lnTo>
                                <a:lnTo>
                                  <a:pt x="17" y="17"/>
                                </a:lnTo>
                                <a:lnTo>
                                  <a:pt x="5" y="35"/>
                                </a:lnTo>
                                <a:lnTo>
                                  <a:pt x="0" y="57"/>
                                </a:lnTo>
                                <a:lnTo>
                                  <a:pt x="0" y="308"/>
                                </a:lnTo>
                                <a:lnTo>
                                  <a:pt x="9532" y="308"/>
                                </a:lnTo>
                                <a:lnTo>
                                  <a:pt x="9532" y="57"/>
                                </a:lnTo>
                                <a:lnTo>
                                  <a:pt x="9527" y="35"/>
                                </a:lnTo>
                                <a:lnTo>
                                  <a:pt x="9515" y="17"/>
                                </a:lnTo>
                                <a:lnTo>
                                  <a:pt x="9497" y="5"/>
                                </a:lnTo>
                                <a:lnTo>
                                  <a:pt x="9475" y="0"/>
                                </a:lnTo>
                                <a:close/>
                              </a:path>
                            </a:pathLst>
                          </a:custGeom>
                          <a:solidFill>
                            <a:srgbClr val="97D0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Line 96"/>
                        <wps:cNvCnPr>
                          <a:cxnSpLocks noChangeShapeType="1"/>
                        </wps:cNvCnPr>
                        <wps:spPr bwMode="auto">
                          <a:xfrm>
                            <a:off x="1187" y="841"/>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2" name="Line 95"/>
                        <wps:cNvCnPr>
                          <a:cxnSpLocks noChangeShapeType="1"/>
                        </wps:cNvCnPr>
                        <wps:spPr bwMode="auto">
                          <a:xfrm>
                            <a:off x="1187" y="889"/>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3" name="Line 94"/>
                        <wps:cNvCnPr>
                          <a:cxnSpLocks noChangeShapeType="1"/>
                        </wps:cNvCnPr>
                        <wps:spPr bwMode="auto">
                          <a:xfrm>
                            <a:off x="1187" y="2306"/>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4" name="Line 93"/>
                        <wps:cNvCnPr>
                          <a:cxnSpLocks noChangeShapeType="1"/>
                        </wps:cNvCnPr>
                        <wps:spPr bwMode="auto">
                          <a:xfrm>
                            <a:off x="1187" y="3154"/>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5" name="Line 92"/>
                        <wps:cNvCnPr>
                          <a:cxnSpLocks noChangeShapeType="1"/>
                        </wps:cNvCnPr>
                        <wps:spPr bwMode="auto">
                          <a:xfrm>
                            <a:off x="1187" y="4571"/>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s:wsp>
                        <wps:cNvPr id="116" name="Line 91"/>
                        <wps:cNvCnPr>
                          <a:cxnSpLocks noChangeShapeType="1"/>
                        </wps:cNvCnPr>
                        <wps:spPr bwMode="auto">
                          <a:xfrm>
                            <a:off x="1187" y="6267"/>
                            <a:ext cx="9531" cy="0"/>
                          </a:xfrm>
                          <a:prstGeom prst="line">
                            <a:avLst/>
                          </a:prstGeom>
                          <a:noFill/>
                          <a:ln w="5055">
                            <a:solidFill>
                              <a:srgbClr val="7F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775566" id="Group 90" o:spid="_x0000_s1026" style="position:absolute;margin-left:58.1pt;margin-top:9.05pt;width:479.1pt;height:474.6pt;z-index:-251644928;mso-position-horizontal-relative:page" coordorigin="1162,181" coordsize="9582,9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">
                <v:shape id="Freeform 99" o:spid="_x0000_s1027" style="position:absolute;left:1162;top:181;width:9582;height:9492;visibility:visible;mso-wrap-style:square;v-text-anchor:top" coordsize="9582,9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7cesYA&#10;AADcAAAADwAAAGRycy9kb3ducmV2LnhtbESPQWvCQBCF70L/wzIFL1I3SqhpdJUiiJ5Kk5aeh+w0&#10;CWZn0+yq8d93DoXeZnhv3vtmsxtdp640hNazgcU8AUVcedtybeDz4/CUgQoR2WLnmQzcKcBu+zDZ&#10;YG79jQu6lrFWEsIhRwNNjH2udagachjmvicW7dsPDqOsQ63tgDcJd51eJsmzdtiyNDTY076h6lxe&#10;nIE+LYrV20taX9Kf969ZeaqKxTEzZvo4vq5BRRrjv/nv+mQFPxFaeUY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7cesYAAADcAAAADwAAAAAAAAAAAAAAAACYAgAAZHJz&#10;L2Rvd25yZXYueG1sUEsFBgAAAAAEAAQA9QAAAIsDAAAAAA==&#10;" path="m9500,l82,,50,7,24,24,7,50,,82,,9410r7,32l24,9468r26,17l82,9491r9418,l9532,9485r26,-17l9575,9442r6,-32l9581,82r-6,-32l9558,24,9532,7,9500,xe" fillcolor="#7f0000" stroked="f">
                  <v:path arrowok="t" o:connecttype="custom" o:connectlocs="9500,181;82,181;50,188;24,205;7,231;0,263;0,9591;7,9623;24,9649;50,9666;82,9672;9500,9672;9532,9666;9558,9649;9575,9623;9581,9591;9581,263;9575,231;9558,205;9532,188;9500,181" o:connectangles="0,0,0,0,0,0,0,0,0,0,0,0,0,0,0,0,0,0,0,0,0"/>
                </v:shape>
                <v:shape id="Freeform 98" o:spid="_x0000_s1028" style="position:absolute;left:1187;top:539;width:9532;height:9109;visibility:visible;mso-wrap-style:square;v-text-anchor:top" coordsize="9532,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lh8MA&#10;AADcAAAADwAAAGRycy9kb3ducmV2LnhtbERP22rCQBB9L/gPywi+1Y0KpYmuoqLUtoh4+YBhd0yC&#10;2dmY3Zr077uFQt/mcK4zW3S2Eg9qfOlYwWiYgCDWzpScK7ict8+vIHxANlg5JgXf5GEx7z3NMDOu&#10;5SM9TiEXMYR9hgqKEOpMSq8LsuiHriaO3NU1FkOETS5Ng20Mt5UcJ8mLtFhybCiwpnVB+nb6sgrk&#10;/u180GGTT95Hu/tH+qnTVeuVGvS75RREoC78i//cOxPnJyn8PhMvk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Klh8MAAADcAAAADwAAAAAAAAAAAAAAAACYAgAAZHJzL2Rv&#10;d25yZXYueG1sUEsFBgAAAAAEAAQA9QAAAIgDAAAAAA==&#10;" path="m9532,l,,,9052r5,22l17,9092r18,12l57,9109r9418,l9497,9104r18,-12l9527,9074r5,-22l9532,xe" fillcolor="#fffde8" stroked="f">
                  <v:path arrowok="t" o:connecttype="custom" o:connectlocs="9532,539;0,539;0,9591;5,9613;17,9631;35,9643;57,9648;9475,9648;9497,9643;9515,9631;9527,9613;9532,9591;9532,539" o:connectangles="0,0,0,0,0,0,0,0,0,0,0,0,0"/>
                </v:shape>
                <v:shape id="Freeform 97" o:spid="_x0000_s1029" style="position:absolute;left:1187;top:206;width:9532;height:309;visibility:visible;mso-wrap-style:square;v-text-anchor:top" coordsize="9532,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Kv8UA&#10;AADcAAAADwAAAGRycy9kb3ducmV2LnhtbESPTWvCQBCG7wX/wzKCt7pRqJTUVWpLi55Co4Ueh+yY&#10;pM3OhuzWRH+9cxC8zTDvxzPL9eAadaIu1J4NzKYJKOLC25pLA4f9x+MzqBCRLTaeycCZAqxXo4cl&#10;ptb3/EWnPJZKQjikaKCKsU21DkVFDsPUt8RyO/rOYZS1K7XtsJdw1+h5kiy0w5qlocKW3ioq/vJ/&#10;J71P3/nFZlm2e//tN4XbzH+O2acxk/Hw+gIq0hDv4pt7awV/JvjyjEy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gq/xQAAANwAAAAPAAAAAAAAAAAAAAAAAJgCAABkcnMv&#10;ZG93bnJldi54bWxQSwUGAAAAAAQABAD1AAAAigMAAAAA&#10;" path="m9475,l57,,35,5,17,17,5,35,,57,,308r9532,l9532,57r-5,-22l9515,17,9497,5,9475,xe" fillcolor="#97d0f2" stroked="f">
                  <v:path arrowok="t" o:connecttype="custom" o:connectlocs="9475,206;57,206;35,211;17,223;5,241;0,263;0,514;9532,514;9532,263;9527,241;9515,223;9497,211;9475,206" o:connectangles="0,0,0,0,0,0,0,0,0,0,0,0,0"/>
                </v:shape>
                <v:line id="Line 96" o:spid="_x0000_s1030" style="position:absolute;visibility:visible;mso-wrap-style:square" from="1187,841" to="10718,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u18IAAADcAAAADwAAAGRycy9kb3ducmV2LnhtbERPS4vCMBC+C/6HMII3TSsi0jUtdXcF&#10;D3vxcfA4NLNtsZmUJlvbf28WBG/z8T1nlw2mET11rrasIF5GIIgLq2suFVwvh8UWhPPIGhvLpGAk&#10;B1k6neww0fbBJ+rPvhQhhF2CCirv20RKV1Rk0C1tSxy4X9sZ9AF2pdQdPkK4aeQqijbSYM2hocKW&#10;Pisq7uc/o2C96Ue3Gvf5V94ci8v3zf7k9qbUfDbkHyA8Df4tfrmPOsyPY/h/Jlwg0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qu18IAAADcAAAADwAAAAAAAAAAAAAA&#10;AAChAgAAZHJzL2Rvd25yZXYueG1sUEsFBgAAAAAEAAQA+QAAAJADAAAAAA==&#10;" strokecolor="#7f0000" strokeweight=".14042mm"/>
                <v:line id="Line 95" o:spid="_x0000_s1031" style="position:absolute;visibility:visible;mso-wrap-style:square" from="1187,889" to="10718,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gwoMEAAADcAAAADwAAAGRycy9kb3ducmV2LnhtbERPS2uDQBC+B/oflin0lqyRIsFmFfsC&#10;D70k5uBxcKcqdWfF3Rr9991CILf5+J5zzBcziJkm11tWsN9FIIgbq3tuFVyqz+0BhPPIGgfLpGAl&#10;B3n2sDliqu2VTzSffStCCLsUFXTej6mUrunIoNvZkThw33Yy6AOcWqknvIZwM8g4ihJpsOfQ0OFI&#10;bx01P+dfo+A5mVcXr6/FezGUTfVR26/C1ko9PS7FCwhPi7+Lb+5Sh/n7GP6fCRfI7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ODCgwQAAANwAAAAPAAAAAAAAAAAAAAAA&#10;AKECAABkcnMvZG93bnJldi54bWxQSwUGAAAAAAQABAD5AAAAjwMAAAAA&#10;" strokecolor="#7f0000" strokeweight=".14042mm"/>
                <v:line id="Line 94" o:spid="_x0000_s1032" style="position:absolute;visibility:visible;mso-wrap-style:square" from="1187,2306" to="10718,2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SVO8IAAADcAAAADwAAAGRycy9kb3ducmV2LnhtbERPS4vCMBC+L/gfwgje1lRdZKlNpb7A&#10;g5fVPXgcmrEtNpPSxNr+e7Mg7G0+vuck697UoqPWVZYVzKYRCOLc6ooLBb+Xw+c3COeRNdaWScFA&#10;Dtbp6CPBWNsn/1B39oUIIexiVFB638RSurwkg25qG+LA3Wxr0AfYFlK3+AzhppbzKFpKgxWHhhIb&#10;2paU388Po+Br2Q1uPmyyXVYf88v+ak+ZvSo1GffZCoSn3v+L3+6jDvNnC/h7Jlwg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SVO8IAAADcAAAADwAAAAAAAAAAAAAA&#10;AAChAgAAZHJzL2Rvd25yZXYueG1sUEsFBgAAAAAEAAQA+QAAAJADAAAAAA==&#10;" strokecolor="#7f0000" strokeweight=".14042mm"/>
                <v:line id="Line 93" o:spid="_x0000_s1033" style="position:absolute;visibility:visible;mso-wrap-style:square" from="1187,3154" to="10718,3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0NT8EAAADcAAAADwAAAGRycy9kb3ducmV2LnhtbERPTYvCMBC9C/sfwgjeNK2ISNdY6qrg&#10;wYt2Dx6HZrYt20xKE2v7742wsLd5vM/ZpoNpRE+dqy0riBcRCOLC6ppLBd/5ab4B4TyyxsYyKRjJ&#10;Qbr7mGwx0fbJV+pvvhQhhF2CCirv20RKV1Rk0C1sSxy4H9sZ9AF2pdQdPkO4aeQyitbSYM2hocKW&#10;vioqfm8Po2C17ke3HPfZIWvORX6820tm70rNpkP2CcLT4P/Ff+6zDvPjFbyfCRfI3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nQ1PwQAAANwAAAAPAAAAAAAAAAAAAAAA&#10;AKECAABkcnMvZG93bnJldi54bWxQSwUGAAAAAAQABAD5AAAAjwMAAAAA&#10;" strokecolor="#7f0000" strokeweight=".14042mm"/>
                <v:line id="Line 92" o:spid="_x0000_s1034" style="position:absolute;visibility:visible;mso-wrap-style:square" from="1187,4571" to="10718,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Go1MIAAADcAAAADwAAAGRycy9kb3ducmV2LnhtbERPS4vCMBC+L/gfwgje1lRxZalNpb7A&#10;g5fVPXgcmrEtNpPSxNr+e7Mg7G0+vuck697UoqPWVZYVzKYRCOLc6ooLBb+Xw+c3COeRNdaWScFA&#10;Dtbp6CPBWNsn/1B39oUIIexiVFB638RSurwkg25qG+LA3Wxr0AfYFlK3+AzhppbzKFpKgxWHhhIb&#10;2paU388Po2Cx7AY3HzbZLquP+WV/tafMXpWajPtsBcJT7//Fb/dRh/mzL/h7Jlwg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dGo1MIAAADcAAAADwAAAAAAAAAAAAAA&#10;AAChAgAAZHJzL2Rvd25yZXYueG1sUEsFBgAAAAAEAAQA+QAAAJADAAAAAA==&#10;" strokecolor="#7f0000" strokeweight=".14042mm"/>
                <v:line id="Line 91" o:spid="_x0000_s1035" style="position:absolute;visibility:visible;mso-wrap-style:square" from="1187,6267" to="10718,6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M2o8AAAADcAAAADwAAAGRycy9kb3ducmV2LnhtbERPy6rCMBDdC/5DGOHuNFWkSDVKfYGL&#10;u/GxcDk0Y1tsJqWJtf37mwuCuzmc56w2nalES40rLSuYTiIQxJnVJecKbtfjeAHCeWSNlWVS0JOD&#10;zXo4WGGi7ZvP1F58LkIIuwQVFN7XiZQuK8igm9iaOHAP2xj0ATa51A2+Q7ip5CyKYmmw5NBQYE27&#10;grLn5WUUzOO2d7N+m+7T6pRdD3f7m9q7Uj+jLl2C8NT5r/jjPukwfxrD/zPh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0DNqPAAAAA3AAAAA8AAAAAAAAAAAAAAAAA&#10;oQIAAGRycy9kb3ducmV2LnhtbFBLBQYAAAAABAAEAPkAAACOAwAAAAA=&#10;" strokecolor="#7f0000" strokeweight=".14042mm"/>
                <w10:wrap anchorx="page"/>
              </v:group>
            </w:pict>
          </mc:Fallback>
        </mc:AlternateContent>
      </w:r>
      <w:r w:rsidR="006A3F04">
        <w:rPr>
          <w:b/>
        </w:rPr>
        <w:t>Outstanding Issues in Variable Extragalactic Astrophysics</w:t>
      </w:r>
    </w:p>
    <w:p w14:paraId="68834B47" w14:textId="77777777" w:rsidR="006770BD" w:rsidRDefault="006A3F04">
      <w:pPr>
        <w:pStyle w:val="BodyText"/>
        <w:tabs>
          <w:tab w:val="left" w:pos="5072"/>
        </w:tabs>
        <w:spacing w:before="67"/>
        <w:ind w:left="306"/>
        <w:jc w:val="left"/>
        <w:rPr>
          <w:rFonts w:ascii="Tahoma"/>
        </w:rPr>
      </w:pPr>
      <w:r>
        <w:rPr>
          <w:rFonts w:ascii="Tahoma"/>
        </w:rPr>
        <w:t>Key</w:t>
      </w:r>
      <w:r>
        <w:rPr>
          <w:rFonts w:ascii="Tahoma"/>
          <w:spacing w:val="-24"/>
        </w:rPr>
        <w:t xml:space="preserve"> </w:t>
      </w:r>
      <w:r>
        <w:rPr>
          <w:rFonts w:ascii="Tahoma"/>
        </w:rPr>
        <w:t>Objective</w:t>
      </w:r>
      <w:r>
        <w:rPr>
          <w:rFonts w:ascii="Tahoma"/>
        </w:rPr>
        <w:tab/>
      </w:r>
      <w:r>
        <w:rPr>
          <w:rFonts w:ascii="Tahoma"/>
          <w:w w:val="95"/>
        </w:rPr>
        <w:t>Investigation</w:t>
      </w:r>
      <w:r>
        <w:rPr>
          <w:rFonts w:ascii="Tahoma"/>
          <w:spacing w:val="-36"/>
          <w:w w:val="95"/>
        </w:rPr>
        <w:t xml:space="preserve"> </w:t>
      </w:r>
      <w:r>
        <w:rPr>
          <w:rFonts w:ascii="Tahoma"/>
          <w:w w:val="95"/>
        </w:rPr>
        <w:t>and</w:t>
      </w:r>
      <w:r>
        <w:rPr>
          <w:rFonts w:ascii="Tahoma"/>
          <w:spacing w:val="-36"/>
          <w:w w:val="95"/>
        </w:rPr>
        <w:t xml:space="preserve"> </w:t>
      </w:r>
      <w:r>
        <w:rPr>
          <w:rFonts w:ascii="Tahoma"/>
          <w:w w:val="95"/>
        </w:rPr>
        <w:t>Resolution</w:t>
      </w:r>
    </w:p>
    <w:p w14:paraId="0FEBDC1B" w14:textId="77777777" w:rsidR="006770BD" w:rsidRDefault="006A3F04">
      <w:pPr>
        <w:spacing w:before="103"/>
        <w:ind w:right="57"/>
        <w:jc w:val="center"/>
        <w:rPr>
          <w:sz w:val="17"/>
        </w:rPr>
      </w:pPr>
      <w:r>
        <w:t>T</w:t>
      </w:r>
      <w:r>
        <w:rPr>
          <w:sz w:val="17"/>
        </w:rPr>
        <w:t>HE PHYSICS OF  ACCRETION</w:t>
      </w:r>
    </w:p>
    <w:p w14:paraId="6667AE34" w14:textId="77777777" w:rsidR="006770BD" w:rsidRDefault="006770BD">
      <w:pPr>
        <w:jc w:val="center"/>
        <w:rPr>
          <w:sz w:val="17"/>
        </w:rPr>
        <w:sectPr w:rsidR="006770BD">
          <w:pgSz w:w="11910" w:h="16840"/>
          <w:pgMar w:top="1000" w:right="940" w:bottom="1580" w:left="1000" w:header="413" w:footer="1393" w:gutter="0"/>
          <w:cols w:space="720"/>
        </w:sectPr>
      </w:pPr>
    </w:p>
    <w:p w14:paraId="3292FC26" w14:textId="77777777" w:rsidR="006770BD" w:rsidRDefault="006A3F04">
      <w:pPr>
        <w:pStyle w:val="BodyText"/>
        <w:spacing w:before="31" w:line="244" w:lineRule="auto"/>
        <w:ind w:left="306"/>
        <w:rPr>
          <w:rFonts w:ascii="Tahoma" w:hAnsi="Tahoma"/>
        </w:rPr>
      </w:pPr>
      <w:r>
        <w:rPr>
          <w:rFonts w:ascii="Tahoma" w:hAnsi="Tahoma"/>
        </w:rPr>
        <w:t>Investigate “hot” and “cold” mode accretion in the</w:t>
      </w:r>
      <w:r>
        <w:rPr>
          <w:rFonts w:ascii="Tahoma" w:hAnsi="Tahoma"/>
          <w:spacing w:val="-17"/>
        </w:rPr>
        <w:t xml:space="preserve"> </w:t>
      </w:r>
      <w:r>
        <w:rPr>
          <w:rFonts w:ascii="Tahoma" w:hAnsi="Tahoma"/>
        </w:rPr>
        <w:t>quasar</w:t>
      </w:r>
      <w:r>
        <w:rPr>
          <w:rFonts w:ascii="Tahoma" w:hAnsi="Tahoma"/>
          <w:spacing w:val="-17"/>
        </w:rPr>
        <w:t xml:space="preserve"> </w:t>
      </w:r>
      <w:r>
        <w:rPr>
          <w:rFonts w:ascii="Tahoma" w:hAnsi="Tahoma"/>
        </w:rPr>
        <w:t>population;</w:t>
      </w:r>
      <w:r>
        <w:rPr>
          <w:rFonts w:ascii="Tahoma" w:hAnsi="Tahoma"/>
          <w:spacing w:val="-7"/>
        </w:rPr>
        <w:t xml:space="preserve"> </w:t>
      </w:r>
      <w:r>
        <w:rPr>
          <w:rFonts w:ascii="Tahoma" w:hAnsi="Tahoma"/>
        </w:rPr>
        <w:t>determine</w:t>
      </w:r>
      <w:r>
        <w:rPr>
          <w:rFonts w:ascii="Tahoma" w:hAnsi="Tahoma"/>
          <w:spacing w:val="-17"/>
        </w:rPr>
        <w:t xml:space="preserve"> </w:t>
      </w:r>
      <w:r>
        <w:rPr>
          <w:rFonts w:ascii="Tahoma" w:hAnsi="Tahoma"/>
        </w:rPr>
        <w:t>the</w:t>
      </w:r>
      <w:r>
        <w:rPr>
          <w:rFonts w:ascii="Tahoma" w:hAnsi="Tahoma"/>
          <w:spacing w:val="-17"/>
        </w:rPr>
        <w:t xml:space="preserve"> </w:t>
      </w:r>
      <w:r>
        <w:rPr>
          <w:rFonts w:ascii="Tahoma" w:hAnsi="Tahoma"/>
        </w:rPr>
        <w:t>rates</w:t>
      </w:r>
      <w:r>
        <w:rPr>
          <w:rFonts w:ascii="Tahoma" w:hAnsi="Tahoma"/>
          <w:spacing w:val="-17"/>
        </w:rPr>
        <w:t xml:space="preserve"> </w:t>
      </w:r>
      <w:r>
        <w:rPr>
          <w:rFonts w:ascii="Tahoma" w:hAnsi="Tahoma"/>
        </w:rPr>
        <w:t xml:space="preserve">and </w:t>
      </w:r>
      <w:r>
        <w:rPr>
          <w:rFonts w:ascii="Tahoma" w:hAnsi="Tahoma"/>
          <w:w w:val="95"/>
        </w:rPr>
        <w:t>timescales,</w:t>
      </w:r>
      <w:r>
        <w:rPr>
          <w:rFonts w:ascii="Tahoma" w:hAnsi="Tahoma"/>
          <w:spacing w:val="-9"/>
          <w:w w:val="95"/>
        </w:rPr>
        <w:t xml:space="preserve"> </w:t>
      </w:r>
      <w:r>
        <w:rPr>
          <w:rFonts w:ascii="Tahoma" w:hAnsi="Tahoma"/>
          <w:w w:val="95"/>
        </w:rPr>
        <w:t>and</w:t>
      </w:r>
      <w:r>
        <w:rPr>
          <w:rFonts w:ascii="Tahoma" w:hAnsi="Tahoma"/>
          <w:spacing w:val="-11"/>
          <w:w w:val="95"/>
        </w:rPr>
        <w:t xml:space="preserve"> </w:t>
      </w:r>
      <w:r>
        <w:rPr>
          <w:rFonts w:ascii="Tahoma" w:hAnsi="Tahoma"/>
          <w:w w:val="95"/>
        </w:rPr>
        <w:t>characterising</w:t>
      </w:r>
      <w:r>
        <w:rPr>
          <w:rFonts w:ascii="Tahoma" w:hAnsi="Tahoma"/>
          <w:spacing w:val="-11"/>
          <w:w w:val="95"/>
        </w:rPr>
        <w:t xml:space="preserve"> </w:t>
      </w:r>
      <w:r>
        <w:rPr>
          <w:rFonts w:ascii="Tahoma" w:hAnsi="Tahoma"/>
          <w:w w:val="95"/>
        </w:rPr>
        <w:t>the</w:t>
      </w:r>
      <w:r>
        <w:rPr>
          <w:rFonts w:ascii="Tahoma" w:hAnsi="Tahoma"/>
          <w:spacing w:val="-11"/>
          <w:w w:val="95"/>
        </w:rPr>
        <w:t xml:space="preserve"> </w:t>
      </w:r>
      <w:r>
        <w:rPr>
          <w:rFonts w:ascii="Tahoma" w:hAnsi="Tahoma"/>
          <w:w w:val="95"/>
        </w:rPr>
        <w:t>Changing</w:t>
      </w:r>
      <w:r>
        <w:rPr>
          <w:rFonts w:ascii="Tahoma" w:hAnsi="Tahoma"/>
          <w:spacing w:val="-11"/>
          <w:w w:val="95"/>
        </w:rPr>
        <w:t xml:space="preserve"> </w:t>
      </w:r>
      <w:r>
        <w:rPr>
          <w:rFonts w:ascii="Tahoma" w:hAnsi="Tahoma"/>
          <w:w w:val="95"/>
        </w:rPr>
        <w:t xml:space="preserve">Look </w:t>
      </w:r>
      <w:r>
        <w:rPr>
          <w:rFonts w:ascii="Tahoma" w:hAnsi="Tahoma"/>
        </w:rPr>
        <w:t>Quasar (CLQ)</w:t>
      </w:r>
      <w:r>
        <w:rPr>
          <w:rFonts w:ascii="Tahoma" w:hAnsi="Tahoma"/>
          <w:spacing w:val="-2"/>
        </w:rPr>
        <w:t xml:space="preserve"> </w:t>
      </w:r>
      <w:r>
        <w:rPr>
          <w:rFonts w:ascii="Tahoma" w:hAnsi="Tahoma"/>
        </w:rPr>
        <w:t>population.</w:t>
      </w:r>
    </w:p>
    <w:p w14:paraId="4BE00FED" w14:textId="77777777" w:rsidR="006770BD" w:rsidRDefault="006A3F04">
      <w:pPr>
        <w:pStyle w:val="BodyText"/>
        <w:spacing w:before="35" w:line="244" w:lineRule="auto"/>
        <w:ind w:left="306"/>
        <w:rPr>
          <w:rFonts w:ascii="Tahoma"/>
        </w:rPr>
      </w:pPr>
      <w:r>
        <w:rPr>
          <w:rFonts w:ascii="Tahoma"/>
          <w:w w:val="95"/>
        </w:rPr>
        <w:t>Probe</w:t>
      </w:r>
      <w:r>
        <w:rPr>
          <w:rFonts w:ascii="Tahoma"/>
          <w:spacing w:val="-30"/>
          <w:w w:val="95"/>
        </w:rPr>
        <w:t xml:space="preserve"> </w:t>
      </w:r>
      <w:r>
        <w:rPr>
          <w:rFonts w:ascii="Tahoma"/>
          <w:w w:val="95"/>
        </w:rPr>
        <w:t>and</w:t>
      </w:r>
      <w:r>
        <w:rPr>
          <w:rFonts w:ascii="Tahoma"/>
          <w:spacing w:val="-30"/>
          <w:w w:val="95"/>
        </w:rPr>
        <w:t xml:space="preserve"> </w:t>
      </w:r>
      <w:r>
        <w:rPr>
          <w:rFonts w:ascii="Tahoma"/>
          <w:w w:val="95"/>
        </w:rPr>
        <w:t>determine</w:t>
      </w:r>
      <w:r>
        <w:rPr>
          <w:rFonts w:ascii="Tahoma"/>
          <w:spacing w:val="-30"/>
          <w:w w:val="95"/>
        </w:rPr>
        <w:t xml:space="preserve"> </w:t>
      </w:r>
      <w:r>
        <w:rPr>
          <w:rFonts w:ascii="Tahoma"/>
          <w:w w:val="95"/>
        </w:rPr>
        <w:t>the</w:t>
      </w:r>
      <w:r>
        <w:rPr>
          <w:rFonts w:ascii="Tahoma"/>
          <w:spacing w:val="-30"/>
          <w:w w:val="95"/>
        </w:rPr>
        <w:t xml:space="preserve"> </w:t>
      </w:r>
      <w:r>
        <w:rPr>
          <w:rFonts w:ascii="Tahoma"/>
          <w:w w:val="95"/>
        </w:rPr>
        <w:t>physical</w:t>
      </w:r>
      <w:r>
        <w:rPr>
          <w:rFonts w:ascii="Tahoma"/>
          <w:spacing w:val="-30"/>
          <w:w w:val="95"/>
        </w:rPr>
        <w:t xml:space="preserve"> </w:t>
      </w:r>
      <w:r>
        <w:rPr>
          <w:rFonts w:ascii="Tahoma"/>
          <w:w w:val="95"/>
        </w:rPr>
        <w:t>state</w:t>
      </w:r>
      <w:r>
        <w:rPr>
          <w:rFonts w:ascii="Tahoma"/>
          <w:spacing w:val="-30"/>
          <w:w w:val="95"/>
        </w:rPr>
        <w:t xml:space="preserve"> </w:t>
      </w:r>
      <w:r>
        <w:rPr>
          <w:rFonts w:ascii="Tahoma"/>
          <w:w w:val="95"/>
        </w:rPr>
        <w:t>of</w:t>
      </w:r>
      <w:r>
        <w:rPr>
          <w:rFonts w:ascii="Tahoma"/>
          <w:spacing w:val="-30"/>
          <w:w w:val="95"/>
        </w:rPr>
        <w:t xml:space="preserve"> </w:t>
      </w:r>
      <w:r>
        <w:rPr>
          <w:rFonts w:ascii="Tahoma"/>
          <w:w w:val="95"/>
        </w:rPr>
        <w:t>the</w:t>
      </w:r>
      <w:r>
        <w:rPr>
          <w:rFonts w:ascii="Tahoma"/>
          <w:spacing w:val="-30"/>
          <w:w w:val="95"/>
        </w:rPr>
        <w:t xml:space="preserve"> </w:t>
      </w:r>
      <w:r>
        <w:rPr>
          <w:rFonts w:ascii="Tahoma"/>
          <w:w w:val="95"/>
        </w:rPr>
        <w:t xml:space="preserve">inner </w:t>
      </w:r>
      <w:r>
        <w:rPr>
          <w:rFonts w:ascii="Tahoma"/>
        </w:rPr>
        <w:t>parsec</w:t>
      </w:r>
      <w:r>
        <w:rPr>
          <w:rFonts w:ascii="Tahoma"/>
          <w:spacing w:val="-11"/>
        </w:rPr>
        <w:t xml:space="preserve"> </w:t>
      </w:r>
      <w:r>
        <w:rPr>
          <w:rFonts w:ascii="Tahoma"/>
        </w:rPr>
        <w:t>of</w:t>
      </w:r>
      <w:r>
        <w:rPr>
          <w:rFonts w:ascii="Tahoma"/>
          <w:spacing w:val="-11"/>
        </w:rPr>
        <w:t xml:space="preserve"> </w:t>
      </w:r>
      <w:r>
        <w:rPr>
          <w:rFonts w:ascii="Tahoma"/>
        </w:rPr>
        <w:t>the</w:t>
      </w:r>
      <w:r>
        <w:rPr>
          <w:rFonts w:ascii="Tahoma"/>
          <w:spacing w:val="-11"/>
        </w:rPr>
        <w:t xml:space="preserve"> </w:t>
      </w:r>
      <w:r>
        <w:rPr>
          <w:rFonts w:ascii="Tahoma"/>
        </w:rPr>
        <w:t>quasar</w:t>
      </w:r>
      <w:r>
        <w:rPr>
          <w:rFonts w:ascii="Tahoma"/>
          <w:spacing w:val="-11"/>
        </w:rPr>
        <w:t xml:space="preserve"> </w:t>
      </w:r>
      <w:r>
        <w:rPr>
          <w:rFonts w:ascii="Tahoma"/>
        </w:rPr>
        <w:t>central</w:t>
      </w:r>
      <w:r>
        <w:rPr>
          <w:rFonts w:ascii="Tahoma"/>
          <w:spacing w:val="-11"/>
        </w:rPr>
        <w:t xml:space="preserve"> </w:t>
      </w:r>
      <w:r>
        <w:rPr>
          <w:rFonts w:ascii="Tahoma"/>
        </w:rPr>
        <w:t>engine</w:t>
      </w:r>
    </w:p>
    <w:p w14:paraId="6DCFD3EE" w14:textId="77777777" w:rsidR="006770BD" w:rsidRDefault="006A3F04">
      <w:pPr>
        <w:pStyle w:val="BodyText"/>
        <w:spacing w:before="31" w:line="244" w:lineRule="auto"/>
        <w:ind w:left="196" w:right="363"/>
        <w:rPr>
          <w:rFonts w:ascii="Tahoma"/>
        </w:rPr>
      </w:pPr>
      <w:r>
        <w:br w:type="column"/>
      </w:r>
      <w:commentRangeStart w:id="127"/>
      <w:r>
        <w:rPr>
          <w:rFonts w:ascii="Tahoma"/>
        </w:rPr>
        <w:t>Identify and characterize all the CLQs in DESI, SDSS-V, 4MOST and LSST.</w:t>
      </w:r>
      <w:commentRangeEnd w:id="127"/>
      <w:r w:rsidR="00923F4F">
        <w:rPr>
          <w:rStyle w:val="CommentReference"/>
        </w:rPr>
        <w:commentReference w:id="127"/>
      </w:r>
    </w:p>
    <w:p w14:paraId="590253AF" w14:textId="77777777" w:rsidR="006770BD" w:rsidRDefault="006770BD">
      <w:pPr>
        <w:pStyle w:val="BodyText"/>
        <w:jc w:val="left"/>
        <w:rPr>
          <w:rFonts w:ascii="Tahoma"/>
          <w:sz w:val="26"/>
        </w:rPr>
      </w:pPr>
    </w:p>
    <w:p w14:paraId="49515516" w14:textId="77777777" w:rsidR="006770BD" w:rsidRDefault="006770BD">
      <w:pPr>
        <w:pStyle w:val="BodyText"/>
        <w:spacing w:before="9"/>
        <w:jc w:val="left"/>
        <w:rPr>
          <w:rFonts w:ascii="Tahoma"/>
          <w:sz w:val="21"/>
        </w:rPr>
      </w:pPr>
    </w:p>
    <w:p w14:paraId="503A1824" w14:textId="77777777" w:rsidR="006770BD" w:rsidRDefault="006A3F04">
      <w:pPr>
        <w:pStyle w:val="BodyText"/>
        <w:spacing w:before="1" w:line="244" w:lineRule="auto"/>
        <w:ind w:left="196" w:right="364"/>
        <w:rPr>
          <w:rFonts w:ascii="Tahoma"/>
        </w:rPr>
      </w:pPr>
      <w:r>
        <w:rPr>
          <w:rFonts w:ascii="Tahoma"/>
        </w:rPr>
        <w:t>Rapid</w:t>
      </w:r>
      <w:r>
        <w:rPr>
          <w:rFonts w:ascii="Tahoma"/>
          <w:spacing w:val="-45"/>
        </w:rPr>
        <w:t xml:space="preserve"> </w:t>
      </w:r>
      <w:r>
        <w:rPr>
          <w:rFonts w:ascii="Tahoma"/>
        </w:rPr>
        <w:t>analysis</w:t>
      </w:r>
      <w:r>
        <w:rPr>
          <w:rFonts w:ascii="Tahoma"/>
          <w:spacing w:val="-45"/>
        </w:rPr>
        <w:t xml:space="preserve"> </w:t>
      </w:r>
      <w:r>
        <w:rPr>
          <w:rFonts w:ascii="Tahoma"/>
        </w:rPr>
        <w:t>and</w:t>
      </w:r>
      <w:r>
        <w:rPr>
          <w:rFonts w:ascii="Tahoma"/>
          <w:spacing w:val="-45"/>
        </w:rPr>
        <w:t xml:space="preserve"> </w:t>
      </w:r>
      <w:r>
        <w:rPr>
          <w:rFonts w:ascii="Tahoma"/>
        </w:rPr>
        <w:t>response</w:t>
      </w:r>
      <w:r>
        <w:rPr>
          <w:rFonts w:ascii="Tahoma"/>
          <w:spacing w:val="-45"/>
        </w:rPr>
        <w:t xml:space="preserve"> </w:t>
      </w:r>
      <w:r>
        <w:rPr>
          <w:rFonts w:ascii="Tahoma"/>
          <w:spacing w:val="-3"/>
        </w:rPr>
        <w:t>for</w:t>
      </w:r>
      <w:r>
        <w:rPr>
          <w:rFonts w:ascii="Tahoma"/>
          <w:spacing w:val="-45"/>
        </w:rPr>
        <w:t xml:space="preserve"> </w:t>
      </w:r>
      <w:r>
        <w:rPr>
          <w:rFonts w:ascii="Tahoma"/>
        </w:rPr>
        <w:t>LSST</w:t>
      </w:r>
      <w:r>
        <w:rPr>
          <w:rFonts w:ascii="Tahoma"/>
          <w:spacing w:val="-45"/>
        </w:rPr>
        <w:t xml:space="preserve"> </w:t>
      </w:r>
      <w:r>
        <w:rPr>
          <w:rFonts w:ascii="Tahoma"/>
        </w:rPr>
        <w:t>quasar</w:t>
      </w:r>
      <w:r>
        <w:rPr>
          <w:rFonts w:ascii="Tahoma"/>
          <w:spacing w:val="-45"/>
        </w:rPr>
        <w:t xml:space="preserve"> </w:t>
      </w:r>
      <w:r>
        <w:rPr>
          <w:rFonts w:ascii="Tahoma"/>
        </w:rPr>
        <w:t xml:space="preserve">light </w:t>
      </w:r>
      <w:r>
        <w:rPr>
          <w:rFonts w:ascii="Tahoma"/>
          <w:w w:val="95"/>
        </w:rPr>
        <w:t>curves. Detailed accretion disk theoretical</w:t>
      </w:r>
      <w:r>
        <w:rPr>
          <w:rFonts w:ascii="Tahoma"/>
          <w:spacing w:val="-29"/>
          <w:w w:val="95"/>
        </w:rPr>
        <w:t xml:space="preserve"> </w:t>
      </w:r>
      <w:r>
        <w:rPr>
          <w:rFonts w:ascii="Tahoma"/>
          <w:w w:val="95"/>
        </w:rPr>
        <w:t xml:space="preserve">model- </w:t>
      </w:r>
      <w:r>
        <w:rPr>
          <w:rFonts w:ascii="Tahoma"/>
        </w:rPr>
        <w:t>ing.</w:t>
      </w:r>
    </w:p>
    <w:p w14:paraId="5FBCED2D" w14:textId="77777777" w:rsidR="006770BD" w:rsidRDefault="006770BD">
      <w:pPr>
        <w:spacing w:line="244" w:lineRule="auto"/>
        <w:rPr>
          <w:rFonts w:ascii="Tahoma"/>
        </w:rPr>
        <w:sectPr w:rsidR="006770BD">
          <w:type w:val="continuous"/>
          <w:pgSz w:w="11910" w:h="16840"/>
          <w:pgMar w:top="1000" w:right="940" w:bottom="1580" w:left="1000" w:header="720" w:footer="720" w:gutter="0"/>
          <w:cols w:num="2" w:space="720" w:equalWidth="0">
            <w:col w:w="4837" w:space="40"/>
            <w:col w:w="5093"/>
          </w:cols>
        </w:sectPr>
      </w:pPr>
    </w:p>
    <w:p w14:paraId="6DE3B7DA" w14:textId="77777777" w:rsidR="006770BD" w:rsidRDefault="006A3F04">
      <w:pPr>
        <w:spacing w:before="50"/>
        <w:ind w:left="2616"/>
        <w:rPr>
          <w:sz w:val="17"/>
        </w:rPr>
      </w:pPr>
      <w:r>
        <w:rPr>
          <w:w w:val="105"/>
        </w:rPr>
        <w:t>O</w:t>
      </w:r>
      <w:r>
        <w:rPr>
          <w:w w:val="105"/>
          <w:sz w:val="17"/>
        </w:rPr>
        <w:t>BSCURED ACCRETION AND GALAXY FORMATION</w:t>
      </w:r>
    </w:p>
    <w:p w14:paraId="54112499" w14:textId="77777777" w:rsidR="006770BD" w:rsidRDefault="006770BD">
      <w:pPr>
        <w:rPr>
          <w:sz w:val="17"/>
        </w:rPr>
        <w:sectPr w:rsidR="006770BD">
          <w:type w:val="continuous"/>
          <w:pgSz w:w="11910" w:h="16840"/>
          <w:pgMar w:top="1000" w:right="940" w:bottom="1580" w:left="1000" w:header="720" w:footer="720" w:gutter="0"/>
          <w:cols w:space="720"/>
        </w:sectPr>
      </w:pPr>
    </w:p>
    <w:p w14:paraId="30B5EBE8" w14:textId="77777777" w:rsidR="006770BD" w:rsidRDefault="006A3F04">
      <w:pPr>
        <w:pStyle w:val="BodyText"/>
        <w:spacing w:before="30" w:line="244" w:lineRule="auto"/>
        <w:ind w:left="306"/>
        <w:rPr>
          <w:rFonts w:ascii="Tahoma"/>
        </w:rPr>
      </w:pPr>
      <w:r>
        <w:rPr>
          <w:rFonts w:ascii="Tahoma"/>
          <w:w w:val="95"/>
        </w:rPr>
        <w:t>Establish</w:t>
      </w:r>
      <w:r>
        <w:rPr>
          <w:rFonts w:ascii="Tahoma"/>
          <w:spacing w:val="-37"/>
          <w:w w:val="95"/>
        </w:rPr>
        <w:t xml:space="preserve"> </w:t>
      </w:r>
      <w:r>
        <w:rPr>
          <w:rFonts w:ascii="Tahoma"/>
          <w:w w:val="95"/>
        </w:rPr>
        <w:t>the</w:t>
      </w:r>
      <w:r>
        <w:rPr>
          <w:rFonts w:ascii="Tahoma"/>
          <w:spacing w:val="-37"/>
          <w:w w:val="95"/>
        </w:rPr>
        <w:t xml:space="preserve"> </w:t>
      </w:r>
      <w:r>
        <w:rPr>
          <w:rFonts w:ascii="Tahoma"/>
          <w:w w:val="95"/>
        </w:rPr>
        <w:t>relative</w:t>
      </w:r>
      <w:r>
        <w:rPr>
          <w:rFonts w:ascii="Tahoma"/>
          <w:spacing w:val="-37"/>
          <w:w w:val="95"/>
        </w:rPr>
        <w:t xml:space="preserve"> </w:t>
      </w:r>
      <w:r>
        <w:rPr>
          <w:rFonts w:ascii="Tahoma"/>
          <w:w w:val="95"/>
        </w:rPr>
        <w:t>importance</w:t>
      </w:r>
      <w:r>
        <w:rPr>
          <w:rFonts w:ascii="Tahoma"/>
          <w:spacing w:val="-37"/>
          <w:w w:val="95"/>
        </w:rPr>
        <w:t xml:space="preserve"> </w:t>
      </w:r>
      <w:r>
        <w:rPr>
          <w:rFonts w:ascii="Tahoma"/>
          <w:w w:val="95"/>
        </w:rPr>
        <w:t>of</w:t>
      </w:r>
      <w:r>
        <w:rPr>
          <w:rFonts w:ascii="Tahoma"/>
          <w:spacing w:val="-37"/>
          <w:w w:val="95"/>
        </w:rPr>
        <w:t xml:space="preserve"> </w:t>
      </w:r>
      <w:r>
        <w:rPr>
          <w:rFonts w:ascii="Tahoma"/>
          <w:w w:val="95"/>
        </w:rPr>
        <w:t>major</w:t>
      </w:r>
      <w:r>
        <w:rPr>
          <w:rFonts w:ascii="Tahoma"/>
          <w:spacing w:val="-37"/>
          <w:w w:val="95"/>
        </w:rPr>
        <w:t xml:space="preserve"> </w:t>
      </w:r>
      <w:r>
        <w:rPr>
          <w:rFonts w:ascii="Tahoma"/>
          <w:w w:val="95"/>
        </w:rPr>
        <w:t>mergers, minor</w:t>
      </w:r>
      <w:r>
        <w:rPr>
          <w:rFonts w:ascii="Tahoma"/>
          <w:spacing w:val="-27"/>
          <w:w w:val="95"/>
        </w:rPr>
        <w:t xml:space="preserve"> </w:t>
      </w:r>
      <w:r>
        <w:rPr>
          <w:rFonts w:ascii="Tahoma"/>
          <w:w w:val="95"/>
        </w:rPr>
        <w:t>mergers,</w:t>
      </w:r>
      <w:r>
        <w:rPr>
          <w:rFonts w:ascii="Tahoma"/>
          <w:spacing w:val="-27"/>
          <w:w w:val="95"/>
        </w:rPr>
        <w:t xml:space="preserve"> </w:t>
      </w:r>
      <w:r>
        <w:rPr>
          <w:rFonts w:ascii="Tahoma"/>
          <w:w w:val="95"/>
        </w:rPr>
        <w:t>cold</w:t>
      </w:r>
      <w:r>
        <w:rPr>
          <w:rFonts w:ascii="Tahoma"/>
          <w:spacing w:val="-28"/>
          <w:w w:val="95"/>
        </w:rPr>
        <w:t xml:space="preserve"> </w:t>
      </w:r>
      <w:r>
        <w:rPr>
          <w:rFonts w:ascii="Tahoma"/>
          <w:w w:val="95"/>
        </w:rPr>
        <w:t>streams</w:t>
      </w:r>
      <w:r>
        <w:rPr>
          <w:rFonts w:ascii="Tahoma"/>
          <w:spacing w:val="-28"/>
          <w:w w:val="95"/>
        </w:rPr>
        <w:t xml:space="preserve"> </w:t>
      </w:r>
      <w:r>
        <w:rPr>
          <w:rFonts w:ascii="Tahoma"/>
          <w:w w:val="95"/>
        </w:rPr>
        <w:t>and</w:t>
      </w:r>
      <w:r>
        <w:rPr>
          <w:rFonts w:ascii="Tahoma"/>
          <w:spacing w:val="-27"/>
          <w:w w:val="95"/>
        </w:rPr>
        <w:t xml:space="preserve"> </w:t>
      </w:r>
      <w:r>
        <w:rPr>
          <w:rFonts w:ascii="Tahoma"/>
          <w:w w:val="95"/>
        </w:rPr>
        <w:t>secular</w:t>
      </w:r>
      <w:r>
        <w:rPr>
          <w:rFonts w:ascii="Tahoma"/>
          <w:spacing w:val="-27"/>
          <w:w w:val="95"/>
        </w:rPr>
        <w:t xml:space="preserve"> </w:t>
      </w:r>
      <w:r>
        <w:rPr>
          <w:rFonts w:ascii="Tahoma"/>
          <w:w w:val="95"/>
        </w:rPr>
        <w:t xml:space="preserve">evolution </w:t>
      </w:r>
      <w:r>
        <w:rPr>
          <w:rFonts w:ascii="Tahoma"/>
        </w:rPr>
        <w:t>have</w:t>
      </w:r>
      <w:r>
        <w:rPr>
          <w:rFonts w:ascii="Tahoma"/>
          <w:spacing w:val="-42"/>
        </w:rPr>
        <w:t xml:space="preserve"> </w:t>
      </w:r>
      <w:r>
        <w:rPr>
          <w:rFonts w:ascii="Tahoma"/>
          <w:spacing w:val="-3"/>
        </w:rPr>
        <w:t>towards</w:t>
      </w:r>
      <w:r>
        <w:rPr>
          <w:rFonts w:ascii="Tahoma"/>
          <w:spacing w:val="-42"/>
        </w:rPr>
        <w:t xml:space="preserve"> </w:t>
      </w:r>
      <w:r>
        <w:rPr>
          <w:rFonts w:ascii="Tahoma"/>
        </w:rPr>
        <w:t>the</w:t>
      </w:r>
      <w:r>
        <w:rPr>
          <w:rFonts w:ascii="Tahoma"/>
          <w:spacing w:val="-42"/>
        </w:rPr>
        <w:t xml:space="preserve"> </w:t>
      </w:r>
      <w:r>
        <w:rPr>
          <w:rFonts w:ascii="Tahoma"/>
        </w:rPr>
        <w:t>growth</w:t>
      </w:r>
      <w:r>
        <w:rPr>
          <w:rFonts w:ascii="Tahoma"/>
          <w:spacing w:val="-42"/>
        </w:rPr>
        <w:t xml:space="preserve"> </w:t>
      </w:r>
      <w:r>
        <w:rPr>
          <w:rFonts w:ascii="Tahoma"/>
        </w:rPr>
        <w:t>of</w:t>
      </w:r>
      <w:r>
        <w:rPr>
          <w:rFonts w:ascii="Tahoma"/>
          <w:spacing w:val="-42"/>
        </w:rPr>
        <w:t xml:space="preserve"> </w:t>
      </w:r>
      <w:r>
        <w:rPr>
          <w:rFonts w:ascii="Tahoma"/>
        </w:rPr>
        <w:t>SMBHs</w:t>
      </w:r>
      <w:r>
        <w:rPr>
          <w:rFonts w:ascii="Tahoma"/>
          <w:spacing w:val="-42"/>
        </w:rPr>
        <w:t xml:space="preserve"> </w:t>
      </w:r>
      <w:r>
        <w:rPr>
          <w:rFonts w:ascii="Tahoma"/>
        </w:rPr>
        <w:t>across</w:t>
      </w:r>
      <w:r>
        <w:rPr>
          <w:rFonts w:ascii="Tahoma"/>
          <w:spacing w:val="-42"/>
        </w:rPr>
        <w:t xml:space="preserve"> </w:t>
      </w:r>
      <w:r>
        <w:rPr>
          <w:rFonts w:ascii="Tahoma"/>
        </w:rPr>
        <w:t>cosmic time.</w:t>
      </w:r>
    </w:p>
    <w:p w14:paraId="4E27F374" w14:textId="77777777" w:rsidR="006770BD" w:rsidRDefault="006A3F04">
      <w:pPr>
        <w:pStyle w:val="BodyText"/>
        <w:spacing w:before="36" w:line="244" w:lineRule="auto"/>
        <w:ind w:left="306"/>
        <w:rPr>
          <w:rFonts w:ascii="Tahoma"/>
        </w:rPr>
      </w:pPr>
      <w:r>
        <w:rPr>
          <w:rFonts w:ascii="Tahoma"/>
        </w:rPr>
        <w:t>Establish</w:t>
      </w:r>
      <w:r>
        <w:rPr>
          <w:rFonts w:ascii="Tahoma"/>
          <w:spacing w:val="-14"/>
        </w:rPr>
        <w:t xml:space="preserve"> </w:t>
      </w:r>
      <w:r>
        <w:rPr>
          <w:rFonts w:ascii="Tahoma"/>
        </w:rPr>
        <w:t>the</w:t>
      </w:r>
      <w:r>
        <w:rPr>
          <w:rFonts w:ascii="Tahoma"/>
          <w:spacing w:val="-14"/>
        </w:rPr>
        <w:t xml:space="preserve"> </w:t>
      </w:r>
      <w:r>
        <w:rPr>
          <w:rFonts w:ascii="Tahoma"/>
        </w:rPr>
        <w:t>bolometric</w:t>
      </w:r>
      <w:r>
        <w:rPr>
          <w:rFonts w:ascii="Tahoma"/>
          <w:spacing w:val="-14"/>
        </w:rPr>
        <w:t xml:space="preserve"> </w:t>
      </w:r>
      <w:r>
        <w:rPr>
          <w:rFonts w:ascii="Tahoma"/>
        </w:rPr>
        <w:t>output</w:t>
      </w:r>
      <w:r>
        <w:rPr>
          <w:rFonts w:ascii="Tahoma"/>
          <w:spacing w:val="-14"/>
        </w:rPr>
        <w:t xml:space="preserve"> </w:t>
      </w:r>
      <w:r>
        <w:rPr>
          <w:rFonts w:ascii="Tahoma"/>
        </w:rPr>
        <w:t>and</w:t>
      </w:r>
      <w:r>
        <w:rPr>
          <w:rFonts w:ascii="Tahoma"/>
          <w:spacing w:val="-14"/>
        </w:rPr>
        <w:t xml:space="preserve"> </w:t>
      </w:r>
      <w:r>
        <w:rPr>
          <w:rFonts w:ascii="Tahoma"/>
        </w:rPr>
        <w:t>origin</w:t>
      </w:r>
      <w:r>
        <w:rPr>
          <w:rFonts w:ascii="Tahoma"/>
          <w:spacing w:val="-14"/>
        </w:rPr>
        <w:t xml:space="preserve"> </w:t>
      </w:r>
      <w:r>
        <w:rPr>
          <w:rFonts w:ascii="Tahoma"/>
        </w:rPr>
        <w:t>of</w:t>
      </w:r>
      <w:r>
        <w:rPr>
          <w:rFonts w:ascii="Tahoma"/>
          <w:spacing w:val="-14"/>
        </w:rPr>
        <w:t xml:space="preserve"> </w:t>
      </w:r>
      <w:r>
        <w:rPr>
          <w:rFonts w:ascii="Tahoma"/>
        </w:rPr>
        <w:t xml:space="preserve">IR </w:t>
      </w:r>
      <w:r>
        <w:rPr>
          <w:rFonts w:ascii="Tahoma"/>
          <w:w w:val="95"/>
        </w:rPr>
        <w:t>emission,</w:t>
      </w:r>
      <w:r>
        <w:rPr>
          <w:rFonts w:ascii="Tahoma"/>
          <w:spacing w:val="-25"/>
          <w:w w:val="95"/>
        </w:rPr>
        <w:t xml:space="preserve"> </w:t>
      </w:r>
      <w:r>
        <w:rPr>
          <w:rFonts w:ascii="Tahoma"/>
          <w:w w:val="95"/>
        </w:rPr>
        <w:t>and</w:t>
      </w:r>
      <w:r>
        <w:rPr>
          <w:rFonts w:ascii="Tahoma"/>
          <w:spacing w:val="-25"/>
          <w:w w:val="95"/>
        </w:rPr>
        <w:t xml:space="preserve"> </w:t>
      </w:r>
      <w:r>
        <w:rPr>
          <w:rFonts w:ascii="Tahoma"/>
          <w:w w:val="95"/>
        </w:rPr>
        <w:t>determine</w:t>
      </w:r>
      <w:r>
        <w:rPr>
          <w:rFonts w:ascii="Tahoma"/>
          <w:spacing w:val="-26"/>
          <w:w w:val="95"/>
        </w:rPr>
        <w:t xml:space="preserve"> </w:t>
      </w:r>
      <w:r>
        <w:rPr>
          <w:rFonts w:ascii="Tahoma"/>
          <w:w w:val="95"/>
        </w:rPr>
        <w:t>presence</w:t>
      </w:r>
      <w:r>
        <w:rPr>
          <w:rFonts w:ascii="Tahoma"/>
          <w:spacing w:val="-26"/>
          <w:w w:val="95"/>
        </w:rPr>
        <w:t xml:space="preserve"> </w:t>
      </w:r>
      <w:r>
        <w:rPr>
          <w:rFonts w:ascii="Tahoma"/>
          <w:w w:val="95"/>
        </w:rPr>
        <w:t>of</w:t>
      </w:r>
      <w:r>
        <w:rPr>
          <w:rFonts w:ascii="Tahoma"/>
          <w:spacing w:val="-25"/>
          <w:w w:val="95"/>
        </w:rPr>
        <w:t xml:space="preserve"> </w:t>
      </w:r>
      <w:r>
        <w:rPr>
          <w:rFonts w:ascii="Tahoma"/>
          <w:w w:val="95"/>
        </w:rPr>
        <w:t>extreme</w:t>
      </w:r>
      <w:r>
        <w:rPr>
          <w:rFonts w:ascii="Tahoma"/>
          <w:spacing w:val="-25"/>
          <w:w w:val="95"/>
        </w:rPr>
        <w:t xml:space="preserve"> </w:t>
      </w:r>
      <w:r>
        <w:rPr>
          <w:rFonts w:ascii="Tahoma"/>
          <w:w w:val="95"/>
        </w:rPr>
        <w:t>out-</w:t>
      </w:r>
    </w:p>
    <w:p w14:paraId="6DB3909D" w14:textId="77777777" w:rsidR="006770BD" w:rsidRDefault="006A3F04">
      <w:pPr>
        <w:pStyle w:val="BodyText"/>
        <w:spacing w:before="30" w:line="244" w:lineRule="auto"/>
        <w:ind w:left="197" w:right="364"/>
        <w:rPr>
          <w:rFonts w:ascii="Tahoma"/>
        </w:rPr>
      </w:pPr>
      <w:r>
        <w:br w:type="column"/>
      </w:r>
      <w:r>
        <w:rPr>
          <w:rFonts w:ascii="Tahoma"/>
        </w:rPr>
        <w:t>Deep imaging data from LSST combined with searching</w:t>
      </w:r>
      <w:r>
        <w:rPr>
          <w:rFonts w:ascii="Tahoma"/>
          <w:spacing w:val="-17"/>
        </w:rPr>
        <w:t xml:space="preserve"> </w:t>
      </w:r>
      <w:r>
        <w:rPr>
          <w:rFonts w:ascii="Tahoma"/>
          <w:spacing w:val="-3"/>
        </w:rPr>
        <w:t>for</w:t>
      </w:r>
      <w:r>
        <w:rPr>
          <w:rFonts w:ascii="Tahoma"/>
          <w:spacing w:val="-17"/>
        </w:rPr>
        <w:t xml:space="preserve"> </w:t>
      </w:r>
      <w:r>
        <w:rPr>
          <w:rFonts w:ascii="Tahoma"/>
        </w:rPr>
        <w:t>post-starburst</w:t>
      </w:r>
      <w:r>
        <w:rPr>
          <w:rFonts w:ascii="Tahoma"/>
          <w:spacing w:val="-17"/>
        </w:rPr>
        <w:t xml:space="preserve"> </w:t>
      </w:r>
      <w:r>
        <w:rPr>
          <w:rFonts w:ascii="Tahoma"/>
        </w:rPr>
        <w:t>signatures</w:t>
      </w:r>
      <w:r>
        <w:rPr>
          <w:rFonts w:ascii="Tahoma"/>
          <w:spacing w:val="-17"/>
        </w:rPr>
        <w:t xml:space="preserve"> </w:t>
      </w:r>
      <w:r>
        <w:rPr>
          <w:rFonts w:ascii="Tahoma"/>
        </w:rPr>
        <w:t>in</w:t>
      </w:r>
      <w:r>
        <w:rPr>
          <w:rFonts w:ascii="Tahoma"/>
          <w:spacing w:val="-17"/>
        </w:rPr>
        <w:t xml:space="preserve"> </w:t>
      </w:r>
      <w:r>
        <w:rPr>
          <w:rFonts w:ascii="Tahoma"/>
        </w:rPr>
        <w:t>DESI, SDSS-V,</w:t>
      </w:r>
      <w:r>
        <w:rPr>
          <w:rFonts w:ascii="Tahoma"/>
          <w:spacing w:val="-30"/>
        </w:rPr>
        <w:t xml:space="preserve"> </w:t>
      </w:r>
      <w:r>
        <w:rPr>
          <w:rFonts w:ascii="Tahoma"/>
        </w:rPr>
        <w:t>4MOST</w:t>
      </w:r>
      <w:r>
        <w:rPr>
          <w:rFonts w:ascii="Tahoma"/>
          <w:spacing w:val="-30"/>
        </w:rPr>
        <w:t xml:space="preserve"> </w:t>
      </w:r>
      <w:r>
        <w:rPr>
          <w:rFonts w:ascii="Tahoma"/>
        </w:rPr>
        <w:t>spectra.</w:t>
      </w:r>
      <w:r>
        <w:rPr>
          <w:rFonts w:ascii="Tahoma"/>
          <w:spacing w:val="-12"/>
        </w:rPr>
        <w:t xml:space="preserve"> </w:t>
      </w:r>
      <w:r>
        <w:rPr>
          <w:rFonts w:ascii="Tahoma"/>
        </w:rPr>
        <w:t>Also</w:t>
      </w:r>
      <w:r>
        <w:rPr>
          <w:rFonts w:ascii="Tahoma"/>
          <w:spacing w:val="-30"/>
        </w:rPr>
        <w:t xml:space="preserve"> </w:t>
      </w:r>
      <w:r>
        <w:rPr>
          <w:rFonts w:ascii="Tahoma"/>
        </w:rPr>
        <w:t>NIRcam</w:t>
      </w:r>
      <w:r>
        <w:rPr>
          <w:rFonts w:ascii="Tahoma"/>
          <w:spacing w:val="-30"/>
        </w:rPr>
        <w:t xml:space="preserve"> </w:t>
      </w:r>
      <w:r>
        <w:rPr>
          <w:rFonts w:ascii="Tahoma"/>
        </w:rPr>
        <w:t>and</w:t>
      </w:r>
      <w:r>
        <w:rPr>
          <w:rFonts w:ascii="Tahoma"/>
          <w:spacing w:val="-30"/>
        </w:rPr>
        <w:t xml:space="preserve"> </w:t>
      </w:r>
      <w:r>
        <w:rPr>
          <w:rFonts w:ascii="Tahoma"/>
        </w:rPr>
        <w:t>MIRI imaging from</w:t>
      </w:r>
      <w:r>
        <w:rPr>
          <w:rFonts w:ascii="Tahoma"/>
          <w:spacing w:val="1"/>
        </w:rPr>
        <w:t xml:space="preserve"> </w:t>
      </w:r>
      <w:r>
        <w:rPr>
          <w:rFonts w:ascii="Tahoma"/>
        </w:rPr>
        <w:t>JWST.</w:t>
      </w:r>
    </w:p>
    <w:p w14:paraId="1CBFD152" w14:textId="77777777" w:rsidR="006770BD" w:rsidRDefault="006A3F04">
      <w:pPr>
        <w:pStyle w:val="BodyText"/>
        <w:spacing w:before="36"/>
        <w:ind w:left="197"/>
        <w:rPr>
          <w:rFonts w:ascii="Tahoma"/>
        </w:rPr>
      </w:pPr>
      <w:r>
        <w:rPr>
          <w:rFonts w:ascii="Tahoma"/>
        </w:rPr>
        <w:t>NIRSpec and MIRI MRS spectroscopy with JWST.</w:t>
      </w:r>
    </w:p>
    <w:p w14:paraId="05CDFB0D" w14:textId="77777777" w:rsidR="006770BD" w:rsidRDefault="006770BD">
      <w:pPr>
        <w:rPr>
          <w:rFonts w:ascii="Tahoma"/>
        </w:rPr>
        <w:sectPr w:rsidR="006770BD">
          <w:type w:val="continuous"/>
          <w:pgSz w:w="11910" w:h="16840"/>
          <w:pgMar w:top="1000" w:right="940" w:bottom="1580" w:left="1000" w:header="720" w:footer="720" w:gutter="0"/>
          <w:cols w:num="2" w:space="720" w:equalWidth="0">
            <w:col w:w="4835" w:space="40"/>
            <w:col w:w="5095"/>
          </w:cols>
        </w:sectPr>
      </w:pPr>
    </w:p>
    <w:p w14:paraId="4A24E768" w14:textId="77777777" w:rsidR="006770BD" w:rsidRDefault="006A3F04">
      <w:pPr>
        <w:pStyle w:val="BodyText"/>
        <w:tabs>
          <w:tab w:val="left" w:pos="9718"/>
        </w:tabs>
        <w:spacing w:line="330" w:lineRule="exact"/>
        <w:ind w:left="187"/>
        <w:jc w:val="left"/>
        <w:rPr>
          <w:rFonts w:ascii="Tahoma" w:hAnsi="Tahoma"/>
        </w:rPr>
      </w:pPr>
      <w:r>
        <w:rPr>
          <w:w w:val="99"/>
          <w:u w:val="single" w:color="7F0000"/>
        </w:rPr>
        <w:t xml:space="preserve"> </w:t>
      </w:r>
      <w:r>
        <w:rPr>
          <w:spacing w:val="8"/>
          <w:u w:val="single" w:color="7F0000"/>
        </w:rPr>
        <w:t xml:space="preserve"> </w:t>
      </w:r>
      <w:r>
        <w:rPr>
          <w:rFonts w:ascii="Tahoma" w:hAnsi="Tahoma"/>
          <w:u w:val="single" w:color="7F0000"/>
        </w:rPr>
        <w:t>flows</w:t>
      </w:r>
      <w:r>
        <w:rPr>
          <w:rFonts w:ascii="Tahoma" w:hAnsi="Tahoma"/>
          <w:spacing w:val="-35"/>
          <w:u w:val="single" w:color="7F0000"/>
        </w:rPr>
        <w:t xml:space="preserve"> </w:t>
      </w:r>
      <w:r>
        <w:rPr>
          <w:rFonts w:ascii="Tahoma" w:hAnsi="Tahoma"/>
          <w:u w:val="single" w:color="7F0000"/>
        </w:rPr>
        <w:t>in</w:t>
      </w:r>
      <w:r>
        <w:rPr>
          <w:rFonts w:ascii="Tahoma" w:hAnsi="Tahoma"/>
          <w:spacing w:val="-35"/>
          <w:u w:val="single" w:color="7F0000"/>
        </w:rPr>
        <w:t xml:space="preserve"> </w:t>
      </w:r>
      <w:r>
        <w:rPr>
          <w:rFonts w:ascii="Tahoma" w:hAnsi="Tahoma"/>
          <w:u w:val="single" w:color="7F0000"/>
        </w:rPr>
        <w:t>the</w:t>
      </w:r>
      <w:r>
        <w:rPr>
          <w:rFonts w:ascii="Tahoma" w:hAnsi="Tahoma"/>
          <w:spacing w:val="-35"/>
          <w:u w:val="single" w:color="7F0000"/>
        </w:rPr>
        <w:t xml:space="preserve"> </w:t>
      </w:r>
      <w:r>
        <w:rPr>
          <w:i/>
          <w:u w:val="single" w:color="7F0000"/>
        </w:rPr>
        <w:t>z</w:t>
      </w:r>
      <w:r>
        <w:rPr>
          <w:i/>
          <w:spacing w:val="-32"/>
          <w:u w:val="single" w:color="7F0000"/>
        </w:rPr>
        <w:t xml:space="preserve"> </w:t>
      </w:r>
      <w:r>
        <w:rPr>
          <w:rFonts w:ascii="Meiryo" w:hAnsi="Meiryo"/>
          <w:i/>
          <w:u w:val="single" w:color="7F0000"/>
        </w:rPr>
        <w:t>∼</w:t>
      </w:r>
      <w:r>
        <w:rPr>
          <w:rFonts w:ascii="Meiryo" w:hAnsi="Meiryo"/>
          <w:i/>
          <w:spacing w:val="-52"/>
          <w:u w:val="single" w:color="7F0000"/>
        </w:rPr>
        <w:t xml:space="preserve"> </w:t>
      </w:r>
      <w:r>
        <w:rPr>
          <w:u w:val="single" w:color="7F0000"/>
        </w:rPr>
        <w:t>2</w:t>
      </w:r>
      <w:r>
        <w:rPr>
          <w:spacing w:val="-41"/>
          <w:u w:val="single" w:color="7F0000"/>
        </w:rPr>
        <w:t xml:space="preserve"> </w:t>
      </w:r>
      <w:r>
        <w:rPr>
          <w:rFonts w:ascii="Meiryo" w:hAnsi="Meiryo"/>
          <w:i/>
          <w:u w:val="single" w:color="7F0000"/>
        </w:rPr>
        <w:t>−</w:t>
      </w:r>
      <w:r>
        <w:rPr>
          <w:rFonts w:ascii="Meiryo" w:hAnsi="Meiryo"/>
          <w:i/>
          <w:spacing w:val="-61"/>
          <w:u w:val="single" w:color="7F0000"/>
        </w:rPr>
        <w:t xml:space="preserve"> </w:t>
      </w:r>
      <w:r>
        <w:rPr>
          <w:u w:val="single" w:color="7F0000"/>
        </w:rPr>
        <w:t>3</w:t>
      </w:r>
      <w:r>
        <w:rPr>
          <w:spacing w:val="-21"/>
          <w:u w:val="single" w:color="7F0000"/>
        </w:rPr>
        <w:t xml:space="preserve"> </w:t>
      </w:r>
      <w:r>
        <w:rPr>
          <w:rFonts w:ascii="Tahoma" w:hAnsi="Tahoma"/>
          <w:u w:val="single" w:color="7F0000"/>
        </w:rPr>
        <w:t>quasar</w:t>
      </w:r>
      <w:r>
        <w:rPr>
          <w:rFonts w:ascii="Tahoma" w:hAnsi="Tahoma"/>
          <w:spacing w:val="-35"/>
          <w:u w:val="single" w:color="7F0000"/>
        </w:rPr>
        <w:t xml:space="preserve"> </w:t>
      </w:r>
      <w:r>
        <w:rPr>
          <w:rFonts w:ascii="Tahoma" w:hAnsi="Tahoma"/>
          <w:u w:val="single" w:color="7F0000"/>
        </w:rPr>
        <w:t>population.</w:t>
      </w:r>
      <w:r>
        <w:rPr>
          <w:rFonts w:ascii="Tahoma" w:hAnsi="Tahoma"/>
          <w:u w:val="single" w:color="7F0000"/>
        </w:rPr>
        <w:tab/>
      </w:r>
    </w:p>
    <w:p w14:paraId="04CE57C7" w14:textId="77777777" w:rsidR="006770BD" w:rsidRDefault="006770BD">
      <w:pPr>
        <w:spacing w:line="330" w:lineRule="exact"/>
        <w:rPr>
          <w:rFonts w:ascii="Tahoma" w:hAnsi="Tahoma"/>
        </w:rPr>
        <w:sectPr w:rsidR="006770BD">
          <w:type w:val="continuous"/>
          <w:pgSz w:w="11910" w:h="16840"/>
          <w:pgMar w:top="1000" w:right="940" w:bottom="1580" w:left="1000" w:header="720" w:footer="720" w:gutter="0"/>
          <w:cols w:space="720"/>
        </w:sectPr>
      </w:pPr>
    </w:p>
    <w:p w14:paraId="7B0A1C58" w14:textId="77777777" w:rsidR="006770BD" w:rsidRDefault="006A3F04">
      <w:pPr>
        <w:pStyle w:val="BodyText"/>
        <w:spacing w:line="241" w:lineRule="exact"/>
        <w:ind w:left="306"/>
        <w:jc w:val="left"/>
        <w:rPr>
          <w:rFonts w:ascii="Tahoma"/>
        </w:rPr>
      </w:pPr>
      <w:r>
        <w:rPr>
          <w:rFonts w:ascii="Tahoma"/>
          <w:w w:val="95"/>
        </w:rPr>
        <w:t>Establishing</w:t>
      </w:r>
      <w:r>
        <w:rPr>
          <w:rFonts w:ascii="Tahoma"/>
          <w:spacing w:val="-28"/>
          <w:w w:val="95"/>
        </w:rPr>
        <w:t xml:space="preserve"> </w:t>
      </w:r>
      <w:r>
        <w:rPr>
          <w:rFonts w:ascii="Tahoma"/>
          <w:w w:val="95"/>
        </w:rPr>
        <w:t>the</w:t>
      </w:r>
      <w:r>
        <w:rPr>
          <w:rFonts w:ascii="Tahoma"/>
          <w:spacing w:val="-27"/>
          <w:w w:val="95"/>
        </w:rPr>
        <w:t xml:space="preserve"> </w:t>
      </w:r>
      <w:r>
        <w:rPr>
          <w:rFonts w:ascii="Tahoma"/>
          <w:w w:val="95"/>
        </w:rPr>
        <w:t>range</w:t>
      </w:r>
      <w:r>
        <w:rPr>
          <w:rFonts w:ascii="Tahoma"/>
          <w:spacing w:val="-28"/>
          <w:w w:val="95"/>
        </w:rPr>
        <w:t xml:space="preserve"> </w:t>
      </w:r>
      <w:r>
        <w:rPr>
          <w:rFonts w:ascii="Tahoma"/>
          <w:w w:val="95"/>
        </w:rPr>
        <w:t>of</w:t>
      </w:r>
      <w:r>
        <w:rPr>
          <w:rFonts w:ascii="Tahoma"/>
          <w:spacing w:val="-27"/>
          <w:w w:val="95"/>
        </w:rPr>
        <w:t xml:space="preserve"> </w:t>
      </w:r>
      <w:r>
        <w:rPr>
          <w:rFonts w:ascii="Tahoma"/>
          <w:w w:val="95"/>
        </w:rPr>
        <w:t>SED</w:t>
      </w:r>
      <w:r>
        <w:rPr>
          <w:rFonts w:ascii="Tahoma"/>
          <w:spacing w:val="-28"/>
          <w:w w:val="95"/>
        </w:rPr>
        <w:t xml:space="preserve"> </w:t>
      </w:r>
      <w:r>
        <w:rPr>
          <w:rFonts w:ascii="Tahoma"/>
          <w:w w:val="95"/>
        </w:rPr>
        <w:t>parameter</w:t>
      </w:r>
      <w:r>
        <w:rPr>
          <w:rFonts w:ascii="Tahoma"/>
          <w:spacing w:val="-27"/>
          <w:w w:val="95"/>
        </w:rPr>
        <w:t xml:space="preserve"> </w:t>
      </w:r>
      <w:r>
        <w:rPr>
          <w:rFonts w:ascii="Tahoma"/>
          <w:w w:val="95"/>
        </w:rPr>
        <w:t>space</w:t>
      </w:r>
      <w:r>
        <w:rPr>
          <w:rFonts w:ascii="Tahoma"/>
          <w:spacing w:val="-28"/>
          <w:w w:val="95"/>
        </w:rPr>
        <w:t xml:space="preserve"> </w:t>
      </w:r>
      <w:r>
        <w:rPr>
          <w:rFonts w:ascii="Tahoma"/>
          <w:w w:val="95"/>
        </w:rPr>
        <w:t>the</w:t>
      </w:r>
    </w:p>
    <w:p w14:paraId="4DEE5EDE" w14:textId="77777777" w:rsidR="006770BD" w:rsidRDefault="006A3F04">
      <w:pPr>
        <w:pStyle w:val="BodyText"/>
        <w:spacing w:before="5" w:line="244" w:lineRule="auto"/>
        <w:ind w:left="306" w:right="1"/>
        <w:rPr>
          <w:rFonts w:ascii="Tahoma" w:hAnsi="Tahoma"/>
        </w:rPr>
      </w:pPr>
      <w:r>
        <w:rPr>
          <w:rFonts w:ascii="Tahoma" w:hAnsi="Tahoma"/>
          <w:w w:val="95"/>
        </w:rPr>
        <w:t>quasars</w:t>
      </w:r>
      <w:r>
        <w:rPr>
          <w:rFonts w:ascii="Tahoma" w:hAnsi="Tahoma"/>
          <w:spacing w:val="-33"/>
          <w:w w:val="95"/>
        </w:rPr>
        <w:t xml:space="preserve"> </w:t>
      </w:r>
      <w:r>
        <w:rPr>
          <w:rFonts w:ascii="Tahoma" w:hAnsi="Tahoma"/>
          <w:w w:val="95"/>
        </w:rPr>
        <w:t>occupy</w:t>
      </w:r>
      <w:r>
        <w:rPr>
          <w:rFonts w:ascii="Tahoma" w:hAnsi="Tahoma"/>
          <w:spacing w:val="-33"/>
          <w:w w:val="95"/>
        </w:rPr>
        <w:t xml:space="preserve"> </w:t>
      </w:r>
      <w:r>
        <w:rPr>
          <w:rFonts w:ascii="Tahoma" w:hAnsi="Tahoma"/>
          <w:spacing w:val="-4"/>
          <w:w w:val="95"/>
        </w:rPr>
        <w:t>by</w:t>
      </w:r>
      <w:r>
        <w:rPr>
          <w:rFonts w:ascii="Tahoma" w:hAnsi="Tahoma"/>
          <w:spacing w:val="-33"/>
          <w:w w:val="95"/>
        </w:rPr>
        <w:t xml:space="preserve"> </w:t>
      </w:r>
      <w:r>
        <w:rPr>
          <w:rFonts w:ascii="Tahoma" w:hAnsi="Tahoma"/>
          <w:w w:val="95"/>
        </w:rPr>
        <w:t>a</w:t>
      </w:r>
      <w:r>
        <w:rPr>
          <w:rFonts w:ascii="Tahoma" w:hAnsi="Tahoma"/>
          <w:spacing w:val="-33"/>
          <w:w w:val="95"/>
        </w:rPr>
        <w:t xml:space="preserve"> </w:t>
      </w:r>
      <w:r>
        <w:rPr>
          <w:rFonts w:ascii="Tahoma" w:hAnsi="Tahoma"/>
          <w:w w:val="95"/>
        </w:rPr>
        <w:t>multi-wavelength</w:t>
      </w:r>
      <w:r>
        <w:rPr>
          <w:rFonts w:ascii="Tahoma" w:hAnsi="Tahoma"/>
          <w:spacing w:val="-33"/>
          <w:w w:val="95"/>
        </w:rPr>
        <w:t xml:space="preserve"> </w:t>
      </w:r>
      <w:r>
        <w:rPr>
          <w:rFonts w:ascii="Tahoma" w:hAnsi="Tahoma"/>
          <w:w w:val="95"/>
        </w:rPr>
        <w:t xml:space="preserve">multi-epoch </w:t>
      </w:r>
      <w:r>
        <w:rPr>
          <w:rFonts w:ascii="Tahoma" w:hAnsi="Tahoma"/>
        </w:rPr>
        <w:t>“truth table</w:t>
      </w:r>
      <w:r>
        <w:rPr>
          <w:rFonts w:ascii="Tahoma" w:hAnsi="Tahoma"/>
          <w:spacing w:val="-2"/>
        </w:rPr>
        <w:t xml:space="preserve"> </w:t>
      </w:r>
      <w:r>
        <w:rPr>
          <w:rFonts w:ascii="Tahoma" w:hAnsi="Tahoma"/>
        </w:rPr>
        <w:t>dataset”</w:t>
      </w:r>
    </w:p>
    <w:p w14:paraId="4CBA5113" w14:textId="77777777" w:rsidR="006770BD" w:rsidRDefault="006A3F04">
      <w:pPr>
        <w:pStyle w:val="BodyText"/>
        <w:spacing w:before="35" w:line="244" w:lineRule="auto"/>
        <w:ind w:left="306"/>
        <w:rPr>
          <w:rFonts w:ascii="Tahoma"/>
        </w:rPr>
      </w:pPr>
      <w:r>
        <w:rPr>
          <w:rFonts w:ascii="Tahoma"/>
        </w:rPr>
        <w:t>Discover the physical conditions under which SMBH</w:t>
      </w:r>
      <w:r>
        <w:rPr>
          <w:rFonts w:ascii="Tahoma"/>
          <w:spacing w:val="-37"/>
        </w:rPr>
        <w:t xml:space="preserve"> </w:t>
      </w:r>
      <w:r>
        <w:rPr>
          <w:rFonts w:ascii="Tahoma"/>
        </w:rPr>
        <w:t>grew</w:t>
      </w:r>
      <w:r>
        <w:rPr>
          <w:rFonts w:ascii="Tahoma"/>
          <w:spacing w:val="-37"/>
        </w:rPr>
        <w:t xml:space="preserve"> </w:t>
      </w:r>
      <w:r>
        <w:rPr>
          <w:rFonts w:ascii="Tahoma"/>
        </w:rPr>
        <w:t>at</w:t>
      </w:r>
      <w:r>
        <w:rPr>
          <w:rFonts w:ascii="Tahoma"/>
          <w:spacing w:val="-37"/>
        </w:rPr>
        <w:t xml:space="preserve"> </w:t>
      </w:r>
      <w:r>
        <w:rPr>
          <w:rFonts w:ascii="Tahoma"/>
        </w:rPr>
        <w:t>the</w:t>
      </w:r>
      <w:r>
        <w:rPr>
          <w:rFonts w:ascii="Tahoma"/>
          <w:spacing w:val="-37"/>
        </w:rPr>
        <w:t xml:space="preserve"> </w:t>
      </w:r>
      <w:r>
        <w:rPr>
          <w:rFonts w:ascii="Tahoma"/>
        </w:rPr>
        <w:t>epoch</w:t>
      </w:r>
      <w:r>
        <w:rPr>
          <w:rFonts w:ascii="Tahoma"/>
          <w:spacing w:val="-37"/>
        </w:rPr>
        <w:t xml:space="preserve"> </w:t>
      </w:r>
      <w:r>
        <w:rPr>
          <w:rFonts w:ascii="Tahoma"/>
        </w:rPr>
        <w:t>when</w:t>
      </w:r>
      <w:r>
        <w:rPr>
          <w:rFonts w:ascii="Tahoma"/>
          <w:spacing w:val="-37"/>
        </w:rPr>
        <w:t xml:space="preserve"> </w:t>
      </w:r>
      <w:r>
        <w:rPr>
          <w:rFonts w:ascii="Tahoma"/>
        </w:rPr>
        <w:t>most</w:t>
      </w:r>
      <w:r>
        <w:rPr>
          <w:rFonts w:ascii="Tahoma"/>
          <w:spacing w:val="-37"/>
        </w:rPr>
        <w:t xml:space="preserve"> </w:t>
      </w:r>
      <w:r>
        <w:rPr>
          <w:rFonts w:ascii="Tahoma"/>
        </w:rPr>
        <w:t>of</w:t>
      </w:r>
      <w:r>
        <w:rPr>
          <w:rFonts w:ascii="Tahoma"/>
          <w:spacing w:val="-37"/>
        </w:rPr>
        <w:t xml:space="preserve"> </w:t>
      </w:r>
      <w:r>
        <w:rPr>
          <w:rFonts w:ascii="Tahoma"/>
        </w:rPr>
        <w:t>the</w:t>
      </w:r>
      <w:r>
        <w:rPr>
          <w:rFonts w:ascii="Tahoma"/>
          <w:spacing w:val="-37"/>
        </w:rPr>
        <w:t xml:space="preserve"> </w:t>
      </w:r>
      <w:r>
        <w:rPr>
          <w:rFonts w:ascii="Tahoma"/>
        </w:rPr>
        <w:t>accre- tion</w:t>
      </w:r>
      <w:r>
        <w:rPr>
          <w:rFonts w:ascii="Tahoma"/>
          <w:spacing w:val="-22"/>
        </w:rPr>
        <w:t xml:space="preserve"> </w:t>
      </w:r>
      <w:r>
        <w:rPr>
          <w:rFonts w:ascii="Tahoma"/>
        </w:rPr>
        <w:t>and</w:t>
      </w:r>
      <w:r>
        <w:rPr>
          <w:rFonts w:ascii="Tahoma"/>
          <w:spacing w:val="-22"/>
        </w:rPr>
        <w:t xml:space="preserve"> </w:t>
      </w:r>
      <w:r>
        <w:rPr>
          <w:rFonts w:ascii="Tahoma"/>
        </w:rPr>
        <w:t>star</w:t>
      </w:r>
      <w:r>
        <w:rPr>
          <w:rFonts w:ascii="Tahoma"/>
          <w:spacing w:val="-22"/>
        </w:rPr>
        <w:t xml:space="preserve"> </w:t>
      </w:r>
      <w:r>
        <w:rPr>
          <w:rFonts w:ascii="Tahoma"/>
        </w:rPr>
        <w:t>formation</w:t>
      </w:r>
      <w:r>
        <w:rPr>
          <w:rFonts w:ascii="Tahoma"/>
          <w:spacing w:val="-22"/>
        </w:rPr>
        <w:t xml:space="preserve"> </w:t>
      </w:r>
      <w:r>
        <w:rPr>
          <w:rFonts w:ascii="Tahoma"/>
        </w:rPr>
        <w:t>in</w:t>
      </w:r>
      <w:r>
        <w:rPr>
          <w:rFonts w:ascii="Tahoma"/>
          <w:spacing w:val="-22"/>
        </w:rPr>
        <w:t xml:space="preserve"> </w:t>
      </w:r>
      <w:r>
        <w:rPr>
          <w:rFonts w:ascii="Tahoma"/>
        </w:rPr>
        <w:t>the</w:t>
      </w:r>
      <w:r>
        <w:rPr>
          <w:rFonts w:ascii="Tahoma"/>
          <w:spacing w:val="-22"/>
        </w:rPr>
        <w:t xml:space="preserve"> </w:t>
      </w:r>
      <w:r>
        <w:rPr>
          <w:rFonts w:ascii="Tahoma"/>
        </w:rPr>
        <w:t>Universe</w:t>
      </w:r>
      <w:r>
        <w:rPr>
          <w:rFonts w:ascii="Tahoma"/>
          <w:spacing w:val="-22"/>
        </w:rPr>
        <w:t xml:space="preserve"> </w:t>
      </w:r>
      <w:r>
        <w:rPr>
          <w:rFonts w:ascii="Tahoma"/>
        </w:rPr>
        <w:t>occurred</w:t>
      </w:r>
    </w:p>
    <w:p w14:paraId="22C52B5B" w14:textId="77777777" w:rsidR="006770BD" w:rsidRDefault="006A3F04">
      <w:pPr>
        <w:pStyle w:val="BodyText"/>
        <w:spacing w:line="241" w:lineRule="exact"/>
        <w:ind w:left="197"/>
        <w:jc w:val="left"/>
        <w:rPr>
          <w:rFonts w:ascii="Tahoma" w:hAnsi="Tahoma"/>
        </w:rPr>
      </w:pPr>
      <w:r>
        <w:br w:type="column"/>
      </w:r>
      <w:r>
        <w:rPr>
          <w:rFonts w:ascii="Tahoma" w:hAnsi="Tahoma"/>
        </w:rPr>
        <w:t>Build “The Quasar SED Rosetta Stone” using X-</w:t>
      </w:r>
    </w:p>
    <w:p w14:paraId="011D19A7" w14:textId="77777777" w:rsidR="006770BD" w:rsidRDefault="006A3F04">
      <w:pPr>
        <w:pStyle w:val="BodyText"/>
        <w:spacing w:before="5" w:line="244" w:lineRule="auto"/>
        <w:ind w:left="197" w:right="363"/>
        <w:rPr>
          <w:rFonts w:ascii="Tahoma"/>
        </w:rPr>
      </w:pPr>
      <w:r>
        <w:rPr>
          <w:rFonts w:ascii="Tahoma"/>
          <w:spacing w:val="-7"/>
        </w:rPr>
        <w:t>ray,</w:t>
      </w:r>
      <w:r>
        <w:rPr>
          <w:rFonts w:ascii="Tahoma"/>
          <w:spacing w:val="-17"/>
        </w:rPr>
        <w:t xml:space="preserve"> </w:t>
      </w:r>
      <w:r>
        <w:rPr>
          <w:rFonts w:ascii="Tahoma"/>
        </w:rPr>
        <w:t>UV/optical,</w:t>
      </w:r>
      <w:r>
        <w:rPr>
          <w:rFonts w:ascii="Tahoma"/>
          <w:spacing w:val="-17"/>
        </w:rPr>
        <w:t xml:space="preserve"> </w:t>
      </w:r>
      <w:r>
        <w:rPr>
          <w:rFonts w:ascii="Tahoma"/>
        </w:rPr>
        <w:t>IR</w:t>
      </w:r>
      <w:r>
        <w:rPr>
          <w:rFonts w:ascii="Tahoma"/>
          <w:spacing w:val="-18"/>
        </w:rPr>
        <w:t xml:space="preserve"> </w:t>
      </w:r>
      <w:r>
        <w:rPr>
          <w:rFonts w:ascii="Tahoma"/>
        </w:rPr>
        <w:t>data</w:t>
      </w:r>
      <w:r>
        <w:rPr>
          <w:rFonts w:ascii="Tahoma"/>
          <w:spacing w:val="-18"/>
        </w:rPr>
        <w:t xml:space="preserve"> </w:t>
      </w:r>
      <w:r>
        <w:rPr>
          <w:rFonts w:ascii="Tahoma"/>
        </w:rPr>
        <w:t>as</w:t>
      </w:r>
      <w:r>
        <w:rPr>
          <w:rFonts w:ascii="Tahoma"/>
          <w:spacing w:val="-18"/>
        </w:rPr>
        <w:t xml:space="preserve"> </w:t>
      </w:r>
      <w:r>
        <w:rPr>
          <w:rFonts w:ascii="Tahoma"/>
        </w:rPr>
        <w:t>well</w:t>
      </w:r>
      <w:r>
        <w:rPr>
          <w:rFonts w:ascii="Tahoma"/>
          <w:spacing w:val="-18"/>
        </w:rPr>
        <w:t xml:space="preserve"> </w:t>
      </w:r>
      <w:r>
        <w:rPr>
          <w:rFonts w:ascii="Tahoma"/>
        </w:rPr>
        <w:t>as</w:t>
      </w:r>
      <w:r>
        <w:rPr>
          <w:rFonts w:ascii="Tahoma"/>
          <w:spacing w:val="-18"/>
        </w:rPr>
        <w:t xml:space="preserve"> </w:t>
      </w:r>
      <w:r>
        <w:rPr>
          <w:rFonts w:ascii="Tahoma"/>
        </w:rPr>
        <w:t>repeat</w:t>
      </w:r>
      <w:r>
        <w:rPr>
          <w:rFonts w:ascii="Tahoma"/>
          <w:spacing w:val="-18"/>
        </w:rPr>
        <w:t xml:space="preserve"> </w:t>
      </w:r>
      <w:r>
        <w:rPr>
          <w:rFonts w:ascii="Tahoma"/>
        </w:rPr>
        <w:t>optical observations from</w:t>
      </w:r>
      <w:r>
        <w:rPr>
          <w:rFonts w:ascii="Tahoma"/>
          <w:spacing w:val="-3"/>
        </w:rPr>
        <w:t xml:space="preserve"> </w:t>
      </w:r>
      <w:r>
        <w:rPr>
          <w:rFonts w:ascii="Tahoma"/>
        </w:rPr>
        <w:t>LSST.</w:t>
      </w:r>
    </w:p>
    <w:p w14:paraId="546DDC1B" w14:textId="3DD05B36" w:rsidR="006770BD" w:rsidRDefault="00200F4C">
      <w:pPr>
        <w:pStyle w:val="BodyText"/>
        <w:spacing w:before="59" w:line="213" w:lineRule="auto"/>
        <w:ind w:left="197" w:right="364"/>
        <w:rPr>
          <w:rFonts w:ascii="Tahoma"/>
        </w:rPr>
      </w:pPr>
      <w:r>
        <w:rPr>
          <w:noProof/>
          <w:lang w:val="en-GB" w:eastAsia="en-GB"/>
        </w:rPr>
        <mc:AlternateContent>
          <mc:Choice Requires="wps">
            <w:drawing>
              <wp:anchor distT="0" distB="0" distL="114300" distR="114300" simplePos="0" relativeHeight="251672576" behindDoc="1" locked="0" layoutInCell="1" allowOverlap="1" wp14:anchorId="4345E17F" wp14:editId="280AB50C">
                <wp:simplePos x="0" y="0"/>
                <wp:positionH relativeFrom="page">
                  <wp:posOffset>4960620</wp:posOffset>
                </wp:positionH>
                <wp:positionV relativeFrom="paragraph">
                  <wp:posOffset>226695</wp:posOffset>
                </wp:positionV>
                <wp:extent cx="107950" cy="240665"/>
                <wp:effectExtent l="0" t="3810" r="0" b="3175"/>
                <wp:wrapNone/>
                <wp:docPr id="10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08090"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5E17F" id="Text Box 89" o:spid="_x0000_s1041" type="#_x0000_t202" style="position:absolute;left:0;text-align:left;margin-left:390.6pt;margin-top:17.85pt;width:8.5pt;height:18.9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Mrw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" filled="f" stroked="f">
                <v:textbox inset="0,0,0,0">
                  <w:txbxContent>
                    <w:p w14:paraId="57808090"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Pr>
          <w:noProof/>
          <w:lang w:val="en-GB" w:eastAsia="en-GB"/>
        </w:rPr>
        <mc:AlternateContent>
          <mc:Choice Requires="wps">
            <w:drawing>
              <wp:anchor distT="0" distB="0" distL="114300" distR="114300" simplePos="0" relativeHeight="251673600" behindDoc="1" locked="0" layoutInCell="1" allowOverlap="1" wp14:anchorId="6AE8A32B" wp14:editId="14E29E66">
                <wp:simplePos x="0" y="0"/>
                <wp:positionH relativeFrom="page">
                  <wp:posOffset>6290945</wp:posOffset>
                </wp:positionH>
                <wp:positionV relativeFrom="paragraph">
                  <wp:posOffset>54610</wp:posOffset>
                </wp:positionV>
                <wp:extent cx="320040" cy="240665"/>
                <wp:effectExtent l="4445" t="3175" r="0" b="3810"/>
                <wp:wrapNone/>
                <wp:docPr id="10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439C3" w14:textId="77777777" w:rsidR="006A3F04" w:rsidRDefault="006A3F04">
                            <w:pPr>
                              <w:spacing w:line="334" w:lineRule="exact"/>
                              <w:rPr>
                                <w:rFonts w:ascii="Meiryo" w:hAnsi="Meiryo"/>
                                <w:i/>
                              </w:rPr>
                            </w:pPr>
                            <w:r>
                              <w:rPr>
                                <w:rFonts w:ascii="Meiryo" w:hAnsi="Meiryo"/>
                                <w:i/>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A32B" id="Text Box 88" o:spid="_x0000_s1042" type="#_x0000_t202" style="position:absolute;left:0;text-align:left;margin-left:495.35pt;margin-top:4.3pt;width:25.2pt;height:18.9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" filled="f" stroked="f">
                <v:textbox inset="0,0,0,0">
                  <w:txbxContent>
                    <w:p w14:paraId="25D439C3" w14:textId="77777777" w:rsidR="006A3F04" w:rsidRDefault="006A3F04">
                      <w:pPr>
                        <w:spacing w:line="334" w:lineRule="exact"/>
                        <w:rPr>
                          <w:rFonts w:ascii="Meiryo" w:hAnsi="Meiryo"/>
                          <w:i/>
                        </w:rPr>
                      </w:pPr>
                      <w:r>
                        <w:rPr>
                          <w:rFonts w:ascii="Meiryo" w:hAnsi="Meiryo"/>
                          <w:i/>
                        </w:rPr>
                        <w:t>∼ −</w:t>
                      </w:r>
                    </w:p>
                  </w:txbxContent>
                </v:textbox>
                <w10:wrap anchorx="page"/>
              </v:shape>
            </w:pict>
          </mc:Fallback>
        </mc:AlternateContent>
      </w:r>
      <w:r w:rsidR="006A3F04">
        <w:rPr>
          <w:rFonts w:ascii="Tahoma"/>
          <w:spacing w:val="-3"/>
        </w:rPr>
        <w:t>Perform</w:t>
      </w:r>
      <w:r w:rsidR="006A3F04">
        <w:rPr>
          <w:rFonts w:ascii="Tahoma"/>
          <w:spacing w:val="-38"/>
        </w:rPr>
        <w:t xml:space="preserve"> </w:t>
      </w:r>
      <w:r w:rsidR="006A3F04">
        <w:rPr>
          <w:rFonts w:ascii="Tahoma"/>
        </w:rPr>
        <w:t>a</w:t>
      </w:r>
      <w:r w:rsidR="006A3F04">
        <w:rPr>
          <w:rFonts w:ascii="Tahoma"/>
          <w:spacing w:val="-38"/>
        </w:rPr>
        <w:t xml:space="preserve"> </w:t>
      </w:r>
      <w:r w:rsidR="006A3F04">
        <w:rPr>
          <w:rFonts w:ascii="Tahoma"/>
        </w:rPr>
        <w:t>complete</w:t>
      </w:r>
      <w:r w:rsidR="006A3F04">
        <w:rPr>
          <w:rFonts w:ascii="Tahoma"/>
          <w:spacing w:val="-38"/>
        </w:rPr>
        <w:t xml:space="preserve"> </w:t>
      </w:r>
      <w:r w:rsidR="006A3F04">
        <w:rPr>
          <w:rFonts w:ascii="Tahoma"/>
        </w:rPr>
        <w:t>census</w:t>
      </w:r>
      <w:r w:rsidR="006A3F04">
        <w:rPr>
          <w:rFonts w:ascii="Tahoma"/>
          <w:spacing w:val="-38"/>
        </w:rPr>
        <w:t xml:space="preserve"> </w:t>
      </w:r>
      <w:r w:rsidR="006A3F04">
        <w:rPr>
          <w:rFonts w:ascii="Tahoma"/>
        </w:rPr>
        <w:t>of</w:t>
      </w:r>
      <w:r w:rsidR="006A3F04">
        <w:rPr>
          <w:rFonts w:ascii="Tahoma"/>
          <w:spacing w:val="-38"/>
        </w:rPr>
        <w:t xml:space="preserve"> </w:t>
      </w:r>
      <w:r w:rsidR="006A3F04">
        <w:rPr>
          <w:rFonts w:ascii="Tahoma"/>
        </w:rPr>
        <w:t>AGN</w:t>
      </w:r>
      <w:r w:rsidR="006A3F04">
        <w:rPr>
          <w:rFonts w:ascii="Tahoma"/>
          <w:spacing w:val="-38"/>
        </w:rPr>
        <w:t xml:space="preserve"> </w:t>
      </w:r>
      <w:r w:rsidR="006A3F04">
        <w:rPr>
          <w:rFonts w:ascii="Tahoma"/>
        </w:rPr>
        <w:t>across</w:t>
      </w:r>
      <w:r w:rsidR="006A3F04">
        <w:rPr>
          <w:rFonts w:ascii="Tahoma"/>
          <w:spacing w:val="-38"/>
        </w:rPr>
        <w:t xml:space="preserve"> </w:t>
      </w:r>
      <w:r w:rsidR="006A3F04">
        <w:rPr>
          <w:i/>
        </w:rPr>
        <w:t>z</w:t>
      </w:r>
      <w:r w:rsidR="006A3F04">
        <w:rPr>
          <w:i/>
          <w:spacing w:val="46"/>
        </w:rPr>
        <w:t xml:space="preserve"> </w:t>
      </w:r>
      <w:r w:rsidR="006A3F04">
        <w:t>0</w:t>
      </w:r>
      <w:r w:rsidR="006A3F04">
        <w:rPr>
          <w:spacing w:val="22"/>
        </w:rPr>
        <w:t xml:space="preserve"> </w:t>
      </w:r>
      <w:r w:rsidR="006A3F04">
        <w:t>7</w:t>
      </w:r>
      <w:r w:rsidR="006A3F04">
        <w:rPr>
          <w:rFonts w:ascii="Tahoma"/>
        </w:rPr>
        <w:t>, focussing</w:t>
      </w:r>
      <w:r w:rsidR="006A3F04">
        <w:rPr>
          <w:rFonts w:ascii="Tahoma"/>
          <w:spacing w:val="-17"/>
        </w:rPr>
        <w:t xml:space="preserve"> </w:t>
      </w:r>
      <w:r w:rsidR="006A3F04">
        <w:rPr>
          <w:rFonts w:ascii="Tahoma"/>
        </w:rPr>
        <w:t>on</w:t>
      </w:r>
      <w:r w:rsidR="006A3F04">
        <w:rPr>
          <w:rFonts w:ascii="Tahoma"/>
          <w:spacing w:val="-16"/>
        </w:rPr>
        <w:t xml:space="preserve"> </w:t>
      </w:r>
      <w:r w:rsidR="006A3F04">
        <w:rPr>
          <w:i/>
        </w:rPr>
        <w:t>z</w:t>
      </w:r>
      <w:r w:rsidR="006A3F04">
        <w:rPr>
          <w:i/>
          <w:spacing w:val="-22"/>
        </w:rPr>
        <w:t xml:space="preserve"> </w:t>
      </w:r>
      <w:r w:rsidR="006A3F04">
        <w:rPr>
          <w:rFonts w:ascii="Lucida Sans Unicode"/>
        </w:rPr>
        <w:t>=</w:t>
      </w:r>
      <w:r w:rsidR="006A3F04">
        <w:rPr>
          <w:rFonts w:ascii="Lucida Sans Unicode"/>
          <w:spacing w:val="-37"/>
        </w:rPr>
        <w:t xml:space="preserve"> </w:t>
      </w:r>
      <w:r w:rsidR="006A3F04">
        <w:t>1</w:t>
      </w:r>
      <w:r w:rsidR="006A3F04">
        <w:rPr>
          <w:spacing w:val="31"/>
        </w:rPr>
        <w:t xml:space="preserve"> </w:t>
      </w:r>
      <w:r w:rsidR="006A3F04">
        <w:t>4</w:t>
      </w:r>
      <w:r w:rsidR="006A3F04">
        <w:rPr>
          <w:spacing w:val="-3"/>
        </w:rPr>
        <w:t xml:space="preserve"> </w:t>
      </w:r>
      <w:r w:rsidR="006A3F04">
        <w:rPr>
          <w:rFonts w:ascii="Tahoma"/>
        </w:rPr>
        <w:t>using</w:t>
      </w:r>
      <w:r w:rsidR="006A3F04">
        <w:rPr>
          <w:rFonts w:ascii="Tahoma"/>
          <w:spacing w:val="-16"/>
        </w:rPr>
        <w:t xml:space="preserve"> </w:t>
      </w:r>
      <w:r w:rsidR="006A3F04">
        <w:rPr>
          <w:rFonts w:ascii="Tahoma"/>
        </w:rPr>
        <w:t>medium-deep</w:t>
      </w:r>
      <w:r w:rsidR="006A3F04">
        <w:rPr>
          <w:rFonts w:ascii="Tahoma"/>
          <w:spacing w:val="-16"/>
        </w:rPr>
        <w:t xml:space="preserve"> </w:t>
      </w:r>
      <w:r w:rsidR="006A3F04">
        <w:rPr>
          <w:rFonts w:ascii="Tahoma"/>
        </w:rPr>
        <w:t>multi- wavelength</w:t>
      </w:r>
      <w:r w:rsidR="006A3F04">
        <w:rPr>
          <w:rFonts w:ascii="Tahoma"/>
          <w:spacing w:val="-2"/>
        </w:rPr>
        <w:t xml:space="preserve"> </w:t>
      </w:r>
      <w:r w:rsidR="006A3F04">
        <w:rPr>
          <w:rFonts w:ascii="Tahoma"/>
        </w:rPr>
        <w:t>datasets</w:t>
      </w:r>
    </w:p>
    <w:p w14:paraId="15A1D9BE" w14:textId="77777777" w:rsidR="006770BD" w:rsidRDefault="006770BD">
      <w:pPr>
        <w:spacing w:line="213" w:lineRule="auto"/>
        <w:rPr>
          <w:rFonts w:ascii="Tahoma"/>
        </w:rPr>
        <w:sectPr w:rsidR="006770BD">
          <w:type w:val="continuous"/>
          <w:pgSz w:w="11910" w:h="16840"/>
          <w:pgMar w:top="1000" w:right="940" w:bottom="1580" w:left="1000" w:header="720" w:footer="720" w:gutter="0"/>
          <w:cols w:num="2" w:space="720" w:equalWidth="0">
            <w:col w:w="4835" w:space="40"/>
            <w:col w:w="5095"/>
          </w:cols>
        </w:sectPr>
      </w:pPr>
    </w:p>
    <w:p w14:paraId="7D2B1C78" w14:textId="77777777" w:rsidR="006770BD" w:rsidRDefault="006A3F04">
      <w:pPr>
        <w:tabs>
          <w:tab w:val="left" w:pos="9531"/>
        </w:tabs>
        <w:spacing w:line="354" w:lineRule="exact"/>
        <w:ind w:right="58"/>
        <w:jc w:val="center"/>
        <w:rPr>
          <w:rFonts w:ascii="Tahoma" w:hAnsi="Tahoma"/>
        </w:rPr>
      </w:pPr>
      <w:r>
        <w:rPr>
          <w:w w:val="99"/>
          <w:u w:val="single" w:color="7F0000"/>
        </w:rPr>
        <w:t xml:space="preserve"> </w:t>
      </w:r>
      <w:r>
        <w:rPr>
          <w:spacing w:val="8"/>
          <w:u w:val="single" w:color="7F0000"/>
        </w:rPr>
        <w:t xml:space="preserve"> </w:t>
      </w:r>
      <w:r>
        <w:rPr>
          <w:rFonts w:ascii="Tahoma" w:hAnsi="Tahoma"/>
          <w:u w:val="single" w:color="7F0000"/>
        </w:rPr>
        <w:t>(</w:t>
      </w:r>
      <w:r>
        <w:rPr>
          <w:i/>
          <w:u w:val="single" w:color="7F0000"/>
        </w:rPr>
        <w:t>z</w:t>
      </w:r>
      <w:r>
        <w:rPr>
          <w:i/>
          <w:spacing w:val="-13"/>
          <w:u w:val="single" w:color="7F0000"/>
        </w:rPr>
        <w:t xml:space="preserve"> </w:t>
      </w:r>
      <w:r>
        <w:rPr>
          <w:rFonts w:ascii="Meiryo" w:hAnsi="Meiryo"/>
          <w:i/>
          <w:u w:val="single" w:color="7F0000"/>
        </w:rPr>
        <w:t>∼</w:t>
      </w:r>
      <w:r>
        <w:rPr>
          <w:rFonts w:ascii="Meiryo" w:hAnsi="Meiryo"/>
          <w:i/>
          <w:spacing w:val="-33"/>
          <w:u w:val="single" w:color="7F0000"/>
        </w:rPr>
        <w:t xml:space="preserve"> </w:t>
      </w:r>
      <w:r>
        <w:rPr>
          <w:u w:val="single" w:color="7F0000"/>
        </w:rPr>
        <w:t>1</w:t>
      </w:r>
      <w:r>
        <w:rPr>
          <w:spacing w:val="-29"/>
          <w:u w:val="single" w:color="7F0000"/>
        </w:rPr>
        <w:t xml:space="preserve"> </w:t>
      </w:r>
      <w:r>
        <w:rPr>
          <w:rFonts w:ascii="Meiryo" w:hAnsi="Meiryo"/>
          <w:i/>
          <w:u w:val="single" w:color="7F0000"/>
        </w:rPr>
        <w:t>−</w:t>
      </w:r>
      <w:r>
        <w:rPr>
          <w:rFonts w:ascii="Meiryo" w:hAnsi="Meiryo"/>
          <w:i/>
          <w:spacing w:val="-49"/>
          <w:u w:val="single" w:color="7F0000"/>
        </w:rPr>
        <w:t xml:space="preserve"> </w:t>
      </w:r>
      <w:r>
        <w:rPr>
          <w:u w:val="single" w:color="7F0000"/>
        </w:rPr>
        <w:t>4</w:t>
      </w:r>
      <w:r>
        <w:rPr>
          <w:rFonts w:ascii="Tahoma" w:hAnsi="Tahoma"/>
          <w:u w:val="single" w:color="7F0000"/>
        </w:rPr>
        <w:t>)</w:t>
      </w:r>
      <w:r>
        <w:rPr>
          <w:rFonts w:ascii="Tahoma" w:hAnsi="Tahoma"/>
          <w:u w:val="single" w:color="7F0000"/>
        </w:rPr>
        <w:tab/>
      </w:r>
    </w:p>
    <w:p w14:paraId="79F02E9D" w14:textId="77777777" w:rsidR="006770BD" w:rsidRDefault="006A3F04">
      <w:pPr>
        <w:spacing w:line="221" w:lineRule="exact"/>
        <w:ind w:right="57"/>
        <w:jc w:val="center"/>
        <w:rPr>
          <w:sz w:val="17"/>
        </w:rPr>
      </w:pPr>
      <w:r>
        <w:t>G</w:t>
      </w:r>
      <w:r>
        <w:rPr>
          <w:sz w:val="17"/>
        </w:rPr>
        <w:t>ALAXY</w:t>
      </w:r>
      <w:r>
        <w:t>-</w:t>
      </w:r>
      <w:r>
        <w:rPr>
          <w:sz w:val="17"/>
        </w:rPr>
        <w:t>SCALE FEEDBACK</w:t>
      </w:r>
    </w:p>
    <w:p w14:paraId="0E39232A" w14:textId="77777777" w:rsidR="006770BD" w:rsidRDefault="006A3F04">
      <w:pPr>
        <w:pStyle w:val="BodyText"/>
        <w:tabs>
          <w:tab w:val="left" w:pos="5072"/>
        </w:tabs>
        <w:spacing w:before="30"/>
        <w:ind w:left="306"/>
        <w:jc w:val="left"/>
        <w:rPr>
          <w:rFonts w:ascii="Tahoma"/>
        </w:rPr>
      </w:pPr>
      <w:r>
        <w:rPr>
          <w:rFonts w:ascii="Tahoma"/>
        </w:rPr>
        <w:t>Establish</w:t>
      </w:r>
      <w:r>
        <w:rPr>
          <w:rFonts w:ascii="Tahoma"/>
          <w:spacing w:val="-11"/>
        </w:rPr>
        <w:t xml:space="preserve"> </w:t>
      </w:r>
      <w:r>
        <w:rPr>
          <w:rFonts w:ascii="Tahoma"/>
        </w:rPr>
        <w:t>the</w:t>
      </w:r>
      <w:r>
        <w:rPr>
          <w:rFonts w:ascii="Tahoma"/>
          <w:spacing w:val="-11"/>
        </w:rPr>
        <w:t xml:space="preserve"> </w:t>
      </w:r>
      <w:r>
        <w:rPr>
          <w:rFonts w:ascii="Tahoma"/>
        </w:rPr>
        <w:t>theoretical</w:t>
      </w:r>
      <w:r>
        <w:rPr>
          <w:rFonts w:ascii="Tahoma"/>
          <w:spacing w:val="-11"/>
        </w:rPr>
        <w:t xml:space="preserve"> </w:t>
      </w:r>
      <w:r>
        <w:rPr>
          <w:rFonts w:ascii="Tahoma"/>
        </w:rPr>
        <w:t>impact</w:t>
      </w:r>
      <w:r>
        <w:rPr>
          <w:rFonts w:ascii="Tahoma"/>
          <w:spacing w:val="-11"/>
        </w:rPr>
        <w:t xml:space="preserve"> </w:t>
      </w:r>
      <w:r>
        <w:rPr>
          <w:rFonts w:ascii="Tahoma"/>
        </w:rPr>
        <w:t>of</w:t>
      </w:r>
      <w:r>
        <w:rPr>
          <w:rFonts w:ascii="Tahoma"/>
          <w:spacing w:val="-11"/>
        </w:rPr>
        <w:t xml:space="preserve"> </w:t>
      </w:r>
      <w:r>
        <w:rPr>
          <w:rFonts w:ascii="Tahoma"/>
        </w:rPr>
        <w:t>extreme</w:t>
      </w:r>
      <w:r>
        <w:rPr>
          <w:rFonts w:ascii="Tahoma"/>
          <w:spacing w:val="-11"/>
        </w:rPr>
        <w:t xml:space="preserve"> </w:t>
      </w:r>
      <w:r>
        <w:rPr>
          <w:rFonts w:ascii="Tahoma"/>
        </w:rPr>
        <w:t>out-</w:t>
      </w:r>
      <w:r>
        <w:rPr>
          <w:rFonts w:ascii="Tahoma"/>
        </w:rPr>
        <w:tab/>
        <w:t>Next-generation Hydro-simulation</w:t>
      </w:r>
      <w:r>
        <w:rPr>
          <w:rFonts w:ascii="Tahoma"/>
          <w:spacing w:val="-42"/>
        </w:rPr>
        <w:t xml:space="preserve"> </w:t>
      </w:r>
      <w:r>
        <w:rPr>
          <w:rFonts w:ascii="Tahoma"/>
        </w:rPr>
        <w:t>modelling.</w:t>
      </w:r>
    </w:p>
    <w:p w14:paraId="4106CBEA" w14:textId="77777777" w:rsidR="006770BD" w:rsidRDefault="006A3F04">
      <w:pPr>
        <w:pStyle w:val="BodyText"/>
        <w:tabs>
          <w:tab w:val="left" w:pos="9718"/>
        </w:tabs>
        <w:spacing w:line="336" w:lineRule="exact"/>
        <w:ind w:left="187"/>
        <w:jc w:val="left"/>
        <w:rPr>
          <w:rFonts w:ascii="Tahoma" w:hAnsi="Tahoma"/>
        </w:rPr>
      </w:pPr>
      <w:r>
        <w:rPr>
          <w:w w:val="99"/>
          <w:u w:val="single" w:color="7F0000"/>
        </w:rPr>
        <w:t xml:space="preserve"> </w:t>
      </w:r>
      <w:r>
        <w:rPr>
          <w:spacing w:val="8"/>
          <w:u w:val="single" w:color="7F0000"/>
        </w:rPr>
        <w:t xml:space="preserve"> </w:t>
      </w:r>
      <w:r>
        <w:rPr>
          <w:rFonts w:ascii="Tahoma" w:hAnsi="Tahoma"/>
          <w:u w:val="single" w:color="7F0000"/>
        </w:rPr>
        <w:t>flows</w:t>
      </w:r>
      <w:r>
        <w:rPr>
          <w:rFonts w:ascii="Tahoma" w:hAnsi="Tahoma"/>
          <w:spacing w:val="-33"/>
          <w:u w:val="single" w:color="7F0000"/>
        </w:rPr>
        <w:t xml:space="preserve"> </w:t>
      </w:r>
      <w:r>
        <w:rPr>
          <w:rFonts w:ascii="Tahoma" w:hAnsi="Tahoma"/>
          <w:u w:val="single" w:color="7F0000"/>
        </w:rPr>
        <w:t>in</w:t>
      </w:r>
      <w:r>
        <w:rPr>
          <w:rFonts w:ascii="Tahoma" w:hAnsi="Tahoma"/>
          <w:spacing w:val="-33"/>
          <w:u w:val="single" w:color="7F0000"/>
        </w:rPr>
        <w:t xml:space="preserve"> </w:t>
      </w:r>
      <w:r>
        <w:rPr>
          <w:rFonts w:ascii="Tahoma" w:hAnsi="Tahoma"/>
          <w:u w:val="single" w:color="7F0000"/>
        </w:rPr>
        <w:t>the</w:t>
      </w:r>
      <w:r>
        <w:rPr>
          <w:rFonts w:ascii="Tahoma" w:hAnsi="Tahoma"/>
          <w:spacing w:val="-33"/>
          <w:u w:val="single" w:color="7F0000"/>
        </w:rPr>
        <w:t xml:space="preserve"> </w:t>
      </w:r>
      <w:r>
        <w:rPr>
          <w:i/>
          <w:u w:val="single" w:color="7F0000"/>
        </w:rPr>
        <w:t>z</w:t>
      </w:r>
      <w:r>
        <w:rPr>
          <w:i/>
          <w:spacing w:val="-32"/>
          <w:u w:val="single" w:color="7F0000"/>
        </w:rPr>
        <w:t xml:space="preserve"> </w:t>
      </w:r>
      <w:r>
        <w:rPr>
          <w:rFonts w:ascii="Meiryo" w:hAnsi="Meiryo"/>
          <w:i/>
          <w:u w:val="single" w:color="7F0000"/>
        </w:rPr>
        <w:t>∼</w:t>
      </w:r>
      <w:r>
        <w:rPr>
          <w:rFonts w:ascii="Meiryo" w:hAnsi="Meiryo"/>
          <w:i/>
          <w:spacing w:val="-51"/>
          <w:u w:val="single" w:color="7F0000"/>
        </w:rPr>
        <w:t xml:space="preserve"> </w:t>
      </w:r>
      <w:r>
        <w:rPr>
          <w:u w:val="single" w:color="7F0000"/>
        </w:rPr>
        <w:t>2</w:t>
      </w:r>
      <w:r>
        <w:rPr>
          <w:spacing w:val="-41"/>
          <w:u w:val="single" w:color="7F0000"/>
        </w:rPr>
        <w:t xml:space="preserve"> </w:t>
      </w:r>
      <w:r>
        <w:rPr>
          <w:rFonts w:ascii="Meiryo" w:hAnsi="Meiryo"/>
          <w:i/>
          <w:u w:val="single" w:color="7F0000"/>
        </w:rPr>
        <w:t>−</w:t>
      </w:r>
      <w:r>
        <w:rPr>
          <w:rFonts w:ascii="Meiryo" w:hAnsi="Meiryo"/>
          <w:i/>
          <w:spacing w:val="-60"/>
          <w:u w:val="single" w:color="7F0000"/>
        </w:rPr>
        <w:t xml:space="preserve"> </w:t>
      </w:r>
      <w:r>
        <w:rPr>
          <w:u w:val="single" w:color="7F0000"/>
        </w:rPr>
        <w:t>3</w:t>
      </w:r>
      <w:r>
        <w:rPr>
          <w:spacing w:val="-20"/>
          <w:u w:val="single" w:color="7F0000"/>
        </w:rPr>
        <w:t xml:space="preserve"> </w:t>
      </w:r>
      <w:r>
        <w:rPr>
          <w:rFonts w:ascii="Tahoma" w:hAnsi="Tahoma"/>
          <w:u w:val="single" w:color="7F0000"/>
        </w:rPr>
        <w:t>quasar</w:t>
      </w:r>
      <w:r>
        <w:rPr>
          <w:rFonts w:ascii="Tahoma" w:hAnsi="Tahoma"/>
          <w:spacing w:val="-33"/>
          <w:u w:val="single" w:color="7F0000"/>
        </w:rPr>
        <w:t xml:space="preserve"> </w:t>
      </w:r>
      <w:r>
        <w:rPr>
          <w:rFonts w:ascii="Tahoma" w:hAnsi="Tahoma"/>
          <w:u w:val="single" w:color="7F0000"/>
        </w:rPr>
        <w:t>population</w:t>
      </w:r>
      <w:r>
        <w:rPr>
          <w:rFonts w:ascii="Tahoma" w:hAnsi="Tahoma"/>
          <w:u w:val="single" w:color="7F0000"/>
        </w:rPr>
        <w:tab/>
      </w:r>
    </w:p>
    <w:p w14:paraId="3CC998B0" w14:textId="77777777" w:rsidR="006770BD" w:rsidRDefault="006770BD">
      <w:pPr>
        <w:spacing w:line="336" w:lineRule="exact"/>
        <w:rPr>
          <w:rFonts w:ascii="Tahoma" w:hAnsi="Tahoma"/>
        </w:rPr>
        <w:sectPr w:rsidR="006770BD">
          <w:type w:val="continuous"/>
          <w:pgSz w:w="11910" w:h="16840"/>
          <w:pgMar w:top="1000" w:right="940" w:bottom="1580" w:left="1000" w:header="720" w:footer="720" w:gutter="0"/>
          <w:cols w:space="720"/>
        </w:sectPr>
      </w:pPr>
    </w:p>
    <w:p w14:paraId="1CF3791F" w14:textId="77777777" w:rsidR="006770BD" w:rsidRDefault="006A3F04">
      <w:pPr>
        <w:pStyle w:val="BodyText"/>
        <w:spacing w:line="241" w:lineRule="exact"/>
        <w:ind w:left="306"/>
        <w:jc w:val="left"/>
        <w:rPr>
          <w:rFonts w:ascii="Tahoma"/>
        </w:rPr>
      </w:pPr>
      <w:r>
        <w:rPr>
          <w:rFonts w:ascii="Tahoma"/>
          <w:w w:val="95"/>
        </w:rPr>
        <w:t xml:space="preserve">Understand </w:t>
      </w:r>
      <w:r>
        <w:rPr>
          <w:rFonts w:ascii="Tahoma"/>
          <w:spacing w:val="-3"/>
          <w:w w:val="95"/>
        </w:rPr>
        <w:t xml:space="preserve">how </w:t>
      </w:r>
      <w:r>
        <w:rPr>
          <w:rFonts w:ascii="Tahoma"/>
          <w:w w:val="95"/>
        </w:rPr>
        <w:t>the accretion disks around</w:t>
      </w:r>
      <w:r>
        <w:rPr>
          <w:rFonts w:ascii="Tahoma"/>
          <w:spacing w:val="-14"/>
          <w:w w:val="95"/>
        </w:rPr>
        <w:t xml:space="preserve"> </w:t>
      </w:r>
      <w:r>
        <w:rPr>
          <w:rFonts w:ascii="Tahoma"/>
          <w:w w:val="95"/>
        </w:rPr>
        <w:t>black</w:t>
      </w:r>
    </w:p>
    <w:p w14:paraId="437A644A" w14:textId="77777777" w:rsidR="006770BD" w:rsidRDefault="006A3F04">
      <w:pPr>
        <w:pStyle w:val="BodyText"/>
        <w:spacing w:before="5" w:line="244" w:lineRule="auto"/>
        <w:ind w:left="306"/>
        <w:rPr>
          <w:rFonts w:ascii="Tahoma" w:hAnsi="Tahoma"/>
        </w:rPr>
      </w:pPr>
      <w:r>
        <w:rPr>
          <w:rFonts w:ascii="Tahoma" w:hAnsi="Tahoma"/>
          <w:w w:val="95"/>
        </w:rPr>
        <w:t>holes</w:t>
      </w:r>
      <w:r>
        <w:rPr>
          <w:rFonts w:ascii="Tahoma" w:hAnsi="Tahoma"/>
          <w:spacing w:val="-46"/>
          <w:w w:val="95"/>
        </w:rPr>
        <w:t xml:space="preserve"> </w:t>
      </w:r>
      <w:r>
        <w:rPr>
          <w:rFonts w:ascii="Tahoma" w:hAnsi="Tahoma"/>
          <w:w w:val="95"/>
        </w:rPr>
        <w:t>launch</w:t>
      </w:r>
      <w:r>
        <w:rPr>
          <w:rFonts w:ascii="Tahoma" w:hAnsi="Tahoma"/>
          <w:spacing w:val="-46"/>
          <w:w w:val="95"/>
        </w:rPr>
        <w:t xml:space="preserve"> </w:t>
      </w:r>
      <w:r>
        <w:rPr>
          <w:rFonts w:ascii="Tahoma" w:hAnsi="Tahoma"/>
          <w:w w:val="95"/>
        </w:rPr>
        <w:t>winds</w:t>
      </w:r>
      <w:r>
        <w:rPr>
          <w:rFonts w:ascii="Tahoma" w:hAnsi="Tahoma"/>
          <w:spacing w:val="-46"/>
          <w:w w:val="95"/>
        </w:rPr>
        <w:t xml:space="preserve"> </w:t>
      </w:r>
      <w:r>
        <w:rPr>
          <w:rFonts w:ascii="Tahoma" w:hAnsi="Tahoma"/>
          <w:w w:val="95"/>
        </w:rPr>
        <w:t>and</w:t>
      </w:r>
      <w:r>
        <w:rPr>
          <w:rFonts w:ascii="Tahoma" w:hAnsi="Tahoma"/>
          <w:spacing w:val="-46"/>
          <w:w w:val="95"/>
        </w:rPr>
        <w:t xml:space="preserve"> </w:t>
      </w:r>
      <w:r>
        <w:rPr>
          <w:rFonts w:ascii="Tahoma" w:hAnsi="Tahoma"/>
          <w:w w:val="95"/>
        </w:rPr>
        <w:t>outflows</w:t>
      </w:r>
      <w:r>
        <w:rPr>
          <w:rFonts w:ascii="Tahoma" w:hAnsi="Tahoma"/>
          <w:spacing w:val="-46"/>
          <w:w w:val="95"/>
        </w:rPr>
        <w:t xml:space="preserve"> </w:t>
      </w:r>
      <w:r>
        <w:rPr>
          <w:rFonts w:ascii="Tahoma" w:hAnsi="Tahoma"/>
          <w:w w:val="95"/>
        </w:rPr>
        <w:t>and</w:t>
      </w:r>
      <w:r>
        <w:rPr>
          <w:rFonts w:ascii="Tahoma" w:hAnsi="Tahoma"/>
          <w:spacing w:val="-46"/>
          <w:w w:val="95"/>
        </w:rPr>
        <w:t xml:space="preserve"> </w:t>
      </w:r>
      <w:r>
        <w:rPr>
          <w:rFonts w:ascii="Tahoma" w:hAnsi="Tahoma"/>
          <w:w w:val="95"/>
        </w:rPr>
        <w:t>determine</w:t>
      </w:r>
      <w:r>
        <w:rPr>
          <w:rFonts w:ascii="Tahoma" w:hAnsi="Tahoma"/>
          <w:spacing w:val="-46"/>
          <w:w w:val="95"/>
        </w:rPr>
        <w:t xml:space="preserve"> </w:t>
      </w:r>
      <w:r>
        <w:rPr>
          <w:rFonts w:ascii="Tahoma" w:hAnsi="Tahoma"/>
          <w:spacing w:val="-3"/>
          <w:w w:val="95"/>
        </w:rPr>
        <w:t xml:space="preserve">how </w:t>
      </w:r>
      <w:r>
        <w:rPr>
          <w:rFonts w:ascii="Tahoma" w:hAnsi="Tahoma"/>
        </w:rPr>
        <w:t xml:space="preserve">much energy these </w:t>
      </w:r>
      <w:r>
        <w:rPr>
          <w:rFonts w:ascii="Tahoma" w:hAnsi="Tahoma"/>
          <w:spacing w:val="-5"/>
        </w:rPr>
        <w:t xml:space="preserve">carry. </w:t>
      </w:r>
      <w:r>
        <w:rPr>
          <w:rFonts w:ascii="Tahoma" w:hAnsi="Tahoma"/>
        </w:rPr>
        <w:t>Quantify the amount of</w:t>
      </w:r>
      <w:r>
        <w:rPr>
          <w:rFonts w:ascii="Tahoma" w:hAnsi="Tahoma"/>
          <w:spacing w:val="-21"/>
        </w:rPr>
        <w:t xml:space="preserve"> </w:t>
      </w:r>
      <w:r>
        <w:rPr>
          <w:rFonts w:ascii="Tahoma" w:hAnsi="Tahoma"/>
        </w:rPr>
        <w:t>“Maintenance/Jet/Kinetic”</w:t>
      </w:r>
      <w:r>
        <w:rPr>
          <w:rFonts w:ascii="Tahoma" w:hAnsi="Tahoma"/>
          <w:spacing w:val="-12"/>
        </w:rPr>
        <w:t xml:space="preserve"> </w:t>
      </w:r>
      <w:r>
        <w:rPr>
          <w:rFonts w:ascii="Tahoma" w:hAnsi="Tahoma"/>
        </w:rPr>
        <w:t>mode</w:t>
      </w:r>
      <w:r>
        <w:rPr>
          <w:rFonts w:ascii="Tahoma" w:hAnsi="Tahoma"/>
          <w:spacing w:val="-21"/>
        </w:rPr>
        <w:t xml:space="preserve"> </w:t>
      </w:r>
      <w:r>
        <w:rPr>
          <w:rFonts w:ascii="Tahoma" w:hAnsi="Tahoma"/>
        </w:rPr>
        <w:t>and</w:t>
      </w:r>
      <w:r>
        <w:rPr>
          <w:rFonts w:ascii="Tahoma" w:hAnsi="Tahoma"/>
          <w:spacing w:val="-21"/>
        </w:rPr>
        <w:t xml:space="preserve"> </w:t>
      </w:r>
      <w:r>
        <w:rPr>
          <w:rFonts w:ascii="Tahoma" w:hAnsi="Tahoma"/>
          <w:spacing w:val="-3"/>
        </w:rPr>
        <w:t xml:space="preserve">“Transi- </w:t>
      </w:r>
      <w:r>
        <w:rPr>
          <w:rFonts w:ascii="Tahoma" w:hAnsi="Tahoma"/>
        </w:rPr>
        <w:t>tion/Radiative/Wind” mode</w:t>
      </w:r>
      <w:r>
        <w:rPr>
          <w:rFonts w:ascii="Tahoma" w:hAnsi="Tahoma"/>
          <w:spacing w:val="-4"/>
        </w:rPr>
        <w:t xml:space="preserve"> </w:t>
      </w:r>
      <w:r>
        <w:rPr>
          <w:rFonts w:ascii="Tahoma" w:hAnsi="Tahoma"/>
        </w:rPr>
        <w:t>feedback.</w:t>
      </w:r>
    </w:p>
    <w:p w14:paraId="49665668" w14:textId="77777777" w:rsidR="006770BD" w:rsidRDefault="006A3F04">
      <w:pPr>
        <w:pStyle w:val="BodyText"/>
        <w:spacing w:line="241" w:lineRule="exact"/>
        <w:ind w:left="196"/>
        <w:jc w:val="left"/>
        <w:rPr>
          <w:rFonts w:ascii="Tahoma"/>
        </w:rPr>
      </w:pPr>
      <w:r>
        <w:br w:type="column"/>
      </w:r>
      <w:r>
        <w:rPr>
          <w:rFonts w:ascii="Tahoma"/>
        </w:rPr>
        <w:t>Connect accretion disk theory and models to</w:t>
      </w:r>
    </w:p>
    <w:p w14:paraId="760DA05B" w14:textId="77777777" w:rsidR="006770BD" w:rsidRDefault="006A3F04">
      <w:pPr>
        <w:pStyle w:val="BodyText"/>
        <w:spacing w:before="5" w:line="244" w:lineRule="auto"/>
        <w:ind w:left="196" w:right="293"/>
        <w:jc w:val="left"/>
        <w:rPr>
          <w:rFonts w:ascii="Tahoma" w:hAnsi="Tahoma"/>
        </w:rPr>
      </w:pPr>
      <w:r>
        <w:rPr>
          <w:rFonts w:ascii="Tahoma" w:hAnsi="Tahoma"/>
          <w:w w:val="95"/>
        </w:rPr>
        <w:t xml:space="preserve">cosmolgocial-scale hydro simulations for a holistic </w:t>
      </w:r>
      <w:r>
        <w:rPr>
          <w:rFonts w:ascii="Tahoma" w:hAnsi="Tahoma"/>
        </w:rPr>
        <w:t>theory of “quasar feedback”.</w:t>
      </w:r>
    </w:p>
    <w:p w14:paraId="03CDB554" w14:textId="77777777" w:rsidR="006770BD" w:rsidRDefault="006770BD">
      <w:pPr>
        <w:spacing w:line="244" w:lineRule="auto"/>
        <w:rPr>
          <w:rFonts w:ascii="Tahoma" w:hAnsi="Tahoma"/>
        </w:rPr>
        <w:sectPr w:rsidR="006770BD">
          <w:type w:val="continuous"/>
          <w:pgSz w:w="11910" w:h="16840"/>
          <w:pgMar w:top="1000" w:right="940" w:bottom="1580" w:left="1000" w:header="720" w:footer="720" w:gutter="0"/>
          <w:cols w:num="2" w:space="720" w:equalWidth="0">
            <w:col w:w="4836" w:space="40"/>
            <w:col w:w="5094"/>
          </w:cols>
        </w:sectPr>
      </w:pPr>
    </w:p>
    <w:p w14:paraId="05B20B25" w14:textId="77777777" w:rsidR="006770BD" w:rsidRDefault="006770BD">
      <w:pPr>
        <w:pStyle w:val="BodyText"/>
        <w:jc w:val="left"/>
        <w:rPr>
          <w:rFonts w:ascii="Tahoma"/>
          <w:sz w:val="17"/>
        </w:rPr>
      </w:pPr>
    </w:p>
    <w:p w14:paraId="1A6243B0" w14:textId="77777777" w:rsidR="006770BD" w:rsidRDefault="006A3F04">
      <w:pPr>
        <w:pStyle w:val="BodyText"/>
        <w:spacing w:before="104" w:line="256" w:lineRule="auto"/>
        <w:ind w:left="162" w:right="220" w:firstLine="5"/>
      </w:pPr>
      <w:r>
        <w:rPr>
          <w:b/>
          <w:spacing w:val="8"/>
        </w:rPr>
        <w:t>M</w:t>
      </w:r>
      <w:r>
        <w:rPr>
          <w:b/>
          <w:spacing w:val="8"/>
          <w:sz w:val="17"/>
        </w:rPr>
        <w:t xml:space="preserve">AXIMISING </w:t>
      </w:r>
      <w:r>
        <w:rPr>
          <w:b/>
          <w:spacing w:val="7"/>
        </w:rPr>
        <w:t>S</w:t>
      </w:r>
      <w:r>
        <w:rPr>
          <w:b/>
          <w:spacing w:val="7"/>
          <w:sz w:val="17"/>
        </w:rPr>
        <w:t xml:space="preserve">CIENCE </w:t>
      </w:r>
      <w:r>
        <w:rPr>
          <w:b/>
          <w:spacing w:val="7"/>
        </w:rPr>
        <w:t>R</w:t>
      </w:r>
      <w:r>
        <w:rPr>
          <w:b/>
          <w:spacing w:val="7"/>
          <w:sz w:val="17"/>
        </w:rPr>
        <w:t xml:space="preserve">ETURNS </w:t>
      </w:r>
      <w:r>
        <w:rPr>
          <w:b/>
          <w:spacing w:val="5"/>
          <w:sz w:val="17"/>
        </w:rPr>
        <w:t xml:space="preserve">FROM </w:t>
      </w:r>
      <w:r>
        <w:rPr>
          <w:b/>
          <w:spacing w:val="7"/>
        </w:rPr>
        <w:t>E</w:t>
      </w:r>
      <w:r>
        <w:rPr>
          <w:b/>
          <w:spacing w:val="7"/>
          <w:sz w:val="17"/>
        </w:rPr>
        <w:t xml:space="preserve">UROPEAN </w:t>
      </w:r>
      <w:r>
        <w:rPr>
          <w:b/>
          <w:spacing w:val="8"/>
          <w:sz w:val="17"/>
        </w:rPr>
        <w:t>PRIORITIES</w:t>
      </w:r>
      <w:r>
        <w:rPr>
          <w:b/>
          <w:spacing w:val="8"/>
        </w:rPr>
        <w:t xml:space="preserve">: </w:t>
      </w:r>
      <w:r>
        <w:t>Contemporary astronomy is a multi- national endeavor with many leading facilites being international collaborations. Although a project, with similar but much less ambitious science goals and return could be envisaged at the national level, the full discovery and break-through nature being described herein only comes to the fore when the data from the various</w:t>
      </w:r>
      <w:r>
        <w:rPr>
          <w:spacing w:val="-20"/>
        </w:rPr>
        <w:t xml:space="preserve"> </w:t>
      </w:r>
      <w:r>
        <w:t>international</w:t>
      </w:r>
      <w:r>
        <w:rPr>
          <w:spacing w:val="-20"/>
        </w:rPr>
        <w:t xml:space="preserve"> </w:t>
      </w:r>
      <w:r>
        <w:t>collaborations</w:t>
      </w:r>
      <w:r>
        <w:rPr>
          <w:spacing w:val="-20"/>
        </w:rPr>
        <w:t xml:space="preserve"> </w:t>
      </w:r>
      <w:r>
        <w:t>are</w:t>
      </w:r>
      <w:r>
        <w:rPr>
          <w:spacing w:val="-20"/>
        </w:rPr>
        <w:t xml:space="preserve"> </w:t>
      </w:r>
      <w:r>
        <w:t>combined</w:t>
      </w:r>
      <w:r>
        <w:rPr>
          <w:spacing w:val="-20"/>
        </w:rPr>
        <w:t xml:space="preserve"> </w:t>
      </w:r>
      <w:r>
        <w:t>intelligently.</w:t>
      </w:r>
      <w:r>
        <w:rPr>
          <w:spacing w:val="-3"/>
        </w:rPr>
        <w:t xml:space="preserve"> </w:t>
      </w:r>
      <w:r>
        <w:t>Critically</w:t>
      </w:r>
      <w:r>
        <w:rPr>
          <w:spacing w:val="-20"/>
        </w:rPr>
        <w:t xml:space="preserve"> </w:t>
      </w:r>
      <w:r>
        <w:t>data</w:t>
      </w:r>
      <w:r>
        <w:rPr>
          <w:spacing w:val="-20"/>
        </w:rPr>
        <w:t xml:space="preserve"> </w:t>
      </w:r>
      <w:r>
        <w:t>from</w:t>
      </w:r>
      <w:r>
        <w:rPr>
          <w:spacing w:val="-20"/>
        </w:rPr>
        <w:t xml:space="preserve"> </w:t>
      </w:r>
      <w:r>
        <w:t>leading</w:t>
      </w:r>
      <w:r>
        <w:rPr>
          <w:spacing w:val="-20"/>
        </w:rPr>
        <w:t xml:space="preserve"> </w:t>
      </w:r>
      <w:r>
        <w:t>European</w:t>
      </w:r>
      <w:r>
        <w:rPr>
          <w:spacing w:val="-20"/>
        </w:rPr>
        <w:t xml:space="preserve"> </w:t>
      </w:r>
      <w:r>
        <w:t>Southern Observatory</w:t>
      </w:r>
      <w:r>
        <w:rPr>
          <w:spacing w:val="-4"/>
        </w:rPr>
        <w:t xml:space="preserve"> </w:t>
      </w:r>
      <w:r>
        <w:t>(ESO)</w:t>
      </w:r>
      <w:r>
        <w:rPr>
          <w:spacing w:val="-4"/>
        </w:rPr>
        <w:t xml:space="preserve"> </w:t>
      </w:r>
      <w:r>
        <w:t>and</w:t>
      </w:r>
      <w:r>
        <w:rPr>
          <w:spacing w:val="-4"/>
        </w:rPr>
        <w:t xml:space="preserve"> </w:t>
      </w:r>
      <w:r>
        <w:t>European</w:t>
      </w:r>
      <w:r>
        <w:rPr>
          <w:spacing w:val="-4"/>
        </w:rPr>
        <w:t xml:space="preserve"> </w:t>
      </w:r>
      <w:r>
        <w:t>Space</w:t>
      </w:r>
      <w:r>
        <w:rPr>
          <w:spacing w:val="-4"/>
        </w:rPr>
        <w:t xml:space="preserve"> </w:t>
      </w:r>
      <w:r>
        <w:t>Agency</w:t>
      </w:r>
      <w:r>
        <w:rPr>
          <w:spacing w:val="-4"/>
        </w:rPr>
        <w:t xml:space="preserve"> </w:t>
      </w:r>
      <w:r>
        <w:t>(ESA)</w:t>
      </w:r>
      <w:r>
        <w:rPr>
          <w:spacing w:val="-4"/>
        </w:rPr>
        <w:t xml:space="preserve"> </w:t>
      </w:r>
      <w:r>
        <w:t>facilites</w:t>
      </w:r>
      <w:r>
        <w:rPr>
          <w:spacing w:val="-4"/>
        </w:rPr>
        <w:t xml:space="preserve"> </w:t>
      </w:r>
      <w:r>
        <w:t>will</w:t>
      </w:r>
      <w:r>
        <w:rPr>
          <w:spacing w:val="-4"/>
        </w:rPr>
        <w:t xml:space="preserve"> </w:t>
      </w:r>
      <w:r>
        <w:t>play</w:t>
      </w:r>
      <w:r>
        <w:rPr>
          <w:spacing w:val="-4"/>
        </w:rPr>
        <w:t xml:space="preserve"> </w:t>
      </w:r>
      <w:r>
        <w:t>a</w:t>
      </w:r>
      <w:r>
        <w:rPr>
          <w:spacing w:val="-4"/>
        </w:rPr>
        <w:t xml:space="preserve"> </w:t>
      </w:r>
      <w:r>
        <w:t>pivotal</w:t>
      </w:r>
      <w:r>
        <w:rPr>
          <w:spacing w:val="-4"/>
        </w:rPr>
        <w:t xml:space="preserve"> </w:t>
      </w:r>
      <w:r>
        <w:t>role</w:t>
      </w:r>
      <w:r>
        <w:rPr>
          <w:spacing w:val="-4"/>
        </w:rPr>
        <w:t xml:space="preserve"> </w:t>
      </w:r>
      <w:r>
        <w:t>here.</w:t>
      </w:r>
    </w:p>
    <w:p w14:paraId="46CB8816" w14:textId="77777777" w:rsidR="006770BD" w:rsidRDefault="006770BD">
      <w:pPr>
        <w:spacing w:line="256" w:lineRule="auto"/>
        <w:sectPr w:rsidR="006770BD">
          <w:type w:val="continuous"/>
          <w:pgSz w:w="11910" w:h="16840"/>
          <w:pgMar w:top="1000" w:right="940" w:bottom="1580" w:left="1000" w:header="720" w:footer="720" w:gutter="0"/>
          <w:cols w:space="720"/>
        </w:sectPr>
      </w:pPr>
    </w:p>
    <w:p w14:paraId="093082F8" w14:textId="77777777" w:rsidR="006770BD" w:rsidRDefault="006770BD">
      <w:pPr>
        <w:pStyle w:val="BodyText"/>
        <w:jc w:val="left"/>
        <w:rPr>
          <w:sz w:val="20"/>
        </w:rPr>
      </w:pPr>
    </w:p>
    <w:p w14:paraId="251D28CE" w14:textId="77777777" w:rsidR="006770BD" w:rsidRDefault="006770BD">
      <w:pPr>
        <w:pStyle w:val="BodyText"/>
        <w:jc w:val="left"/>
        <w:rPr>
          <w:sz w:val="20"/>
        </w:rPr>
      </w:pPr>
    </w:p>
    <w:p w14:paraId="6AB32FF7" w14:textId="77777777" w:rsidR="006770BD" w:rsidRDefault="006770BD">
      <w:pPr>
        <w:rPr>
          <w:sz w:val="20"/>
        </w:rPr>
        <w:sectPr w:rsidR="006770BD" w:rsidSect="00311069">
          <w:pgSz w:w="11910" w:h="16840"/>
          <w:pgMar w:top="1000" w:right="940" w:bottom="1580" w:left="1000" w:header="413" w:footer="1393" w:gutter="0"/>
          <w:cols w:space="720"/>
        </w:sectPr>
      </w:pPr>
    </w:p>
    <w:p w14:paraId="7743FB5B" w14:textId="77777777" w:rsidR="006770BD" w:rsidRDefault="006770BD">
      <w:pPr>
        <w:pStyle w:val="BodyText"/>
        <w:spacing w:before="9"/>
        <w:jc w:val="left"/>
        <w:rPr>
          <w:sz w:val="38"/>
        </w:rPr>
      </w:pPr>
    </w:p>
    <w:p w14:paraId="060ED018" w14:textId="77777777" w:rsidR="006770BD" w:rsidRDefault="006A3F04">
      <w:pPr>
        <w:spacing w:line="487" w:lineRule="auto"/>
        <w:ind w:left="535" w:right="270" w:hanging="24"/>
        <w:rPr>
          <w:rFonts w:ascii="Arial"/>
          <w:b/>
          <w:i/>
          <w:sz w:val="38"/>
        </w:rPr>
      </w:pPr>
      <w:r>
        <w:rPr>
          <w:rFonts w:ascii="Arial"/>
          <w:b/>
          <w:i/>
          <w:color w:val="FFFFFF"/>
          <w:w w:val="95"/>
          <w:sz w:val="38"/>
        </w:rPr>
        <w:t xml:space="preserve">LSST </w:t>
      </w:r>
      <w:r>
        <w:rPr>
          <w:rFonts w:ascii="Arial"/>
          <w:b/>
          <w:i/>
          <w:color w:val="FFFFFF"/>
          <w:sz w:val="38"/>
        </w:rPr>
        <w:t>DESI</w:t>
      </w:r>
    </w:p>
    <w:p w14:paraId="0151C9EB" w14:textId="77777777" w:rsidR="006770BD" w:rsidRDefault="006770BD">
      <w:pPr>
        <w:pStyle w:val="BodyText"/>
        <w:jc w:val="left"/>
        <w:rPr>
          <w:rFonts w:ascii="Arial"/>
          <w:b/>
          <w:i/>
          <w:sz w:val="47"/>
        </w:rPr>
      </w:pPr>
    </w:p>
    <w:p w14:paraId="39BBDB64" w14:textId="77777777" w:rsidR="006770BD" w:rsidRDefault="006A3F04">
      <w:pPr>
        <w:ind w:left="535"/>
        <w:rPr>
          <w:rFonts w:ascii="Arial"/>
          <w:b/>
          <w:i/>
          <w:sz w:val="32"/>
        </w:rPr>
      </w:pPr>
      <w:r>
        <w:rPr>
          <w:rFonts w:ascii="Arial"/>
          <w:b/>
          <w:i/>
          <w:color w:val="FFFFFF"/>
          <w:w w:val="95"/>
          <w:sz w:val="32"/>
        </w:rPr>
        <w:t>SDSS-V</w:t>
      </w:r>
    </w:p>
    <w:p w14:paraId="76DC6CCF" w14:textId="77777777" w:rsidR="006770BD" w:rsidRDefault="006A3F04">
      <w:pPr>
        <w:pStyle w:val="BodyText"/>
        <w:jc w:val="left"/>
        <w:rPr>
          <w:rFonts w:ascii="Arial"/>
          <w:b/>
          <w:i/>
          <w:sz w:val="42"/>
        </w:rPr>
      </w:pPr>
      <w:r>
        <w:br w:type="column"/>
      </w:r>
    </w:p>
    <w:p w14:paraId="01473292" w14:textId="77777777" w:rsidR="006770BD" w:rsidRDefault="006770BD">
      <w:pPr>
        <w:pStyle w:val="BodyText"/>
        <w:jc w:val="left"/>
        <w:rPr>
          <w:rFonts w:ascii="Arial"/>
          <w:b/>
          <w:i/>
          <w:sz w:val="42"/>
        </w:rPr>
      </w:pPr>
    </w:p>
    <w:p w14:paraId="236BB7C6" w14:textId="77777777" w:rsidR="006770BD" w:rsidRDefault="006770BD">
      <w:pPr>
        <w:pStyle w:val="BodyText"/>
        <w:spacing w:before="5"/>
        <w:jc w:val="left"/>
        <w:rPr>
          <w:rFonts w:ascii="Arial"/>
          <w:b/>
          <w:i/>
          <w:sz w:val="46"/>
        </w:rPr>
      </w:pPr>
    </w:p>
    <w:p w14:paraId="7675EB43" w14:textId="77777777" w:rsidR="006770BD" w:rsidRDefault="006A3F04">
      <w:pPr>
        <w:ind w:left="840"/>
        <w:rPr>
          <w:b/>
          <w:sz w:val="38"/>
        </w:rPr>
      </w:pPr>
      <w:r>
        <w:rPr>
          <w:b/>
          <w:color w:val="FFFFFF"/>
          <w:sz w:val="38"/>
        </w:rPr>
        <w:t>WP2</w:t>
      </w:r>
    </w:p>
    <w:p w14:paraId="24CF67DC" w14:textId="77777777" w:rsidR="006770BD" w:rsidRDefault="006A3F04">
      <w:pPr>
        <w:pStyle w:val="ListParagraph"/>
        <w:numPr>
          <w:ilvl w:val="2"/>
          <w:numId w:val="5"/>
        </w:numPr>
        <w:tabs>
          <w:tab w:val="left" w:pos="620"/>
        </w:tabs>
        <w:spacing w:before="320" w:line="254" w:lineRule="auto"/>
        <w:ind w:firstLine="0"/>
        <w:rPr>
          <w:rFonts w:ascii="Arial"/>
          <w:b/>
          <w:sz w:val="29"/>
        </w:rPr>
      </w:pPr>
      <w:r>
        <w:rPr>
          <w:rFonts w:ascii="Arial"/>
          <w:b/>
          <w:color w:val="FFFFFF"/>
          <w:sz w:val="29"/>
        </w:rPr>
        <w:t>Quasar Catalogue Generation</w:t>
      </w:r>
    </w:p>
    <w:p w14:paraId="43D01E31" w14:textId="77777777" w:rsidR="006770BD" w:rsidRDefault="006770BD">
      <w:pPr>
        <w:pStyle w:val="BodyText"/>
        <w:spacing w:before="2"/>
        <w:jc w:val="left"/>
        <w:rPr>
          <w:rFonts w:ascii="Arial"/>
          <w:b/>
          <w:sz w:val="31"/>
        </w:rPr>
      </w:pPr>
    </w:p>
    <w:p w14:paraId="22230B47" w14:textId="77777777" w:rsidR="006770BD" w:rsidRDefault="006A3F04">
      <w:pPr>
        <w:pStyle w:val="ListParagraph"/>
        <w:numPr>
          <w:ilvl w:val="2"/>
          <w:numId w:val="5"/>
        </w:numPr>
        <w:tabs>
          <w:tab w:val="left" w:pos="631"/>
        </w:tabs>
        <w:ind w:left="630" w:hanging="345"/>
        <w:rPr>
          <w:rFonts w:ascii="Arial"/>
          <w:b/>
          <w:sz w:val="29"/>
        </w:rPr>
      </w:pPr>
      <w:r>
        <w:rPr>
          <w:rFonts w:ascii="Arial"/>
          <w:b/>
          <w:color w:val="FFFFFF"/>
          <w:sz w:val="29"/>
        </w:rPr>
        <w:t>Quasar</w:t>
      </w:r>
    </w:p>
    <w:p w14:paraId="35747597" w14:textId="77777777" w:rsidR="006770BD" w:rsidRDefault="006A3F04">
      <w:pPr>
        <w:spacing w:before="212"/>
        <w:ind w:left="1001"/>
        <w:rPr>
          <w:b/>
          <w:sz w:val="38"/>
        </w:rPr>
      </w:pPr>
      <w:r>
        <w:br w:type="column"/>
      </w:r>
      <w:r>
        <w:rPr>
          <w:b/>
          <w:color w:val="FFFFFF"/>
          <w:sz w:val="38"/>
        </w:rPr>
        <w:t>WP1</w:t>
      </w:r>
    </w:p>
    <w:p w14:paraId="4FCFF0AE" w14:textId="4B176027" w:rsidR="006770BD" w:rsidRDefault="00200F4C">
      <w:pPr>
        <w:spacing w:before="15"/>
        <w:ind w:left="150"/>
        <w:rPr>
          <w:rFonts w:ascii="Courier New"/>
          <w:b/>
          <w:sz w:val="38"/>
        </w:rPr>
      </w:pPr>
      <w:r>
        <w:rPr>
          <w:noProof/>
          <w:lang w:val="en-GB" w:eastAsia="en-GB"/>
        </w:rPr>
        <mc:AlternateContent>
          <mc:Choice Requires="wpg">
            <w:drawing>
              <wp:anchor distT="0" distB="0" distL="114300" distR="114300" simplePos="0" relativeHeight="251674624" behindDoc="1" locked="0" layoutInCell="1" allowOverlap="1" wp14:anchorId="79C8A73F" wp14:editId="211F5BF4">
                <wp:simplePos x="0" y="0"/>
                <wp:positionH relativeFrom="page">
                  <wp:posOffset>810260</wp:posOffset>
                </wp:positionH>
                <wp:positionV relativeFrom="paragraph">
                  <wp:posOffset>-358140</wp:posOffset>
                </wp:positionV>
                <wp:extent cx="5760720" cy="7486650"/>
                <wp:effectExtent l="635" t="0" r="1270" b="0"/>
                <wp:wrapNone/>
                <wp:docPr id="43"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7486650"/>
                          <a:chOff x="1276" y="-564"/>
                          <a:chExt cx="9072" cy="11790"/>
                        </a:xfrm>
                      </wpg:grpSpPr>
                      <pic:pic xmlns:pic="http://schemas.openxmlformats.org/drawingml/2006/picture">
                        <pic:nvPicPr>
                          <pic:cNvPr id="44" name="Picture 8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275" y="-564"/>
                            <a:ext cx="9072" cy="1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743" y="6727"/>
                            <a:ext cx="3103"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Freeform 85"/>
                        <wps:cNvSpPr>
                          <a:spLocks/>
                        </wps:cNvSpPr>
                        <wps:spPr bwMode="auto">
                          <a:xfrm>
                            <a:off x="1743" y="6727"/>
                            <a:ext cx="3103" cy="1425"/>
                          </a:xfrm>
                          <a:custGeom>
                            <a:avLst/>
                            <a:gdLst>
                              <a:gd name="T0" fmla="+- 0 2014 1743"/>
                              <a:gd name="T1" fmla="*/ T0 w 3103"/>
                              <a:gd name="T2" fmla="+- 0 6728 6728"/>
                              <a:gd name="T3" fmla="*/ 6728 h 1425"/>
                              <a:gd name="T4" fmla="+- 0 4574 1743"/>
                              <a:gd name="T5" fmla="*/ T4 w 3103"/>
                              <a:gd name="T6" fmla="+- 0 6728 6728"/>
                              <a:gd name="T7" fmla="*/ 6728 h 1425"/>
                              <a:gd name="T8" fmla="+- 0 4626 1743"/>
                              <a:gd name="T9" fmla="*/ T8 w 3103"/>
                              <a:gd name="T10" fmla="+- 0 6728 6728"/>
                              <a:gd name="T11" fmla="*/ 6728 h 1425"/>
                              <a:gd name="T12" fmla="+- 0 4702 1743"/>
                              <a:gd name="T13" fmla="*/ T12 w 3103"/>
                              <a:gd name="T14" fmla="+- 0 6733 6728"/>
                              <a:gd name="T15" fmla="*/ 6733 h 1425"/>
                              <a:gd name="T16" fmla="+- 0 4766 1743"/>
                              <a:gd name="T17" fmla="*/ T16 w 3103"/>
                              <a:gd name="T18" fmla="+- 0 6757 6728"/>
                              <a:gd name="T19" fmla="*/ 6757 h 1425"/>
                              <a:gd name="T20" fmla="+- 0 4816 1743"/>
                              <a:gd name="T21" fmla="*/ T20 w 3103"/>
                              <a:gd name="T22" fmla="+- 0 6807 6728"/>
                              <a:gd name="T23" fmla="*/ 6807 h 1425"/>
                              <a:gd name="T24" fmla="+- 0 4840 1743"/>
                              <a:gd name="T25" fmla="*/ T24 w 3103"/>
                              <a:gd name="T26" fmla="+- 0 6871 6728"/>
                              <a:gd name="T27" fmla="*/ 6871 h 1425"/>
                              <a:gd name="T28" fmla="+- 0 4845 1743"/>
                              <a:gd name="T29" fmla="*/ T28 w 3103"/>
                              <a:gd name="T30" fmla="+- 0 6948 6728"/>
                              <a:gd name="T31" fmla="*/ 6948 h 1425"/>
                              <a:gd name="T32" fmla="+- 0 4845 1743"/>
                              <a:gd name="T33" fmla="*/ T32 w 3103"/>
                              <a:gd name="T34" fmla="+- 0 7000 6728"/>
                              <a:gd name="T35" fmla="*/ 7000 h 1425"/>
                              <a:gd name="T36" fmla="+- 0 4845 1743"/>
                              <a:gd name="T37" fmla="*/ T36 w 3103"/>
                              <a:gd name="T38" fmla="+- 0 7881 6728"/>
                              <a:gd name="T39" fmla="*/ 7881 h 1425"/>
                              <a:gd name="T40" fmla="+- 0 4844 1743"/>
                              <a:gd name="T41" fmla="*/ T40 w 3103"/>
                              <a:gd name="T42" fmla="+- 0 7974 6728"/>
                              <a:gd name="T43" fmla="*/ 7974 h 1425"/>
                              <a:gd name="T44" fmla="+- 0 4832 1743"/>
                              <a:gd name="T45" fmla="*/ T44 w 3103"/>
                              <a:gd name="T46" fmla="+- 0 8040 6728"/>
                              <a:gd name="T47" fmla="*/ 8040 h 1425"/>
                              <a:gd name="T48" fmla="+- 0 4794 1743"/>
                              <a:gd name="T49" fmla="*/ T48 w 3103"/>
                              <a:gd name="T50" fmla="+- 0 8100 6728"/>
                              <a:gd name="T51" fmla="*/ 8100 h 1425"/>
                              <a:gd name="T52" fmla="+- 0 4733 1743"/>
                              <a:gd name="T53" fmla="*/ T52 w 3103"/>
                              <a:gd name="T54" fmla="+- 0 8139 6728"/>
                              <a:gd name="T55" fmla="*/ 8139 h 1425"/>
                              <a:gd name="T56" fmla="+- 0 4667 1743"/>
                              <a:gd name="T57" fmla="*/ T56 w 3103"/>
                              <a:gd name="T58" fmla="+- 0 8150 6728"/>
                              <a:gd name="T59" fmla="*/ 8150 h 1425"/>
                              <a:gd name="T60" fmla="+- 0 4573 1743"/>
                              <a:gd name="T61" fmla="*/ T60 w 3103"/>
                              <a:gd name="T62" fmla="+- 0 8152 6728"/>
                              <a:gd name="T63" fmla="*/ 8152 h 1425"/>
                              <a:gd name="T64" fmla="+- 0 2014 1743"/>
                              <a:gd name="T65" fmla="*/ T64 w 3103"/>
                              <a:gd name="T66" fmla="+- 0 8152 6728"/>
                              <a:gd name="T67" fmla="*/ 8152 h 1425"/>
                              <a:gd name="T68" fmla="+- 0 1921 1743"/>
                              <a:gd name="T69" fmla="*/ T68 w 3103"/>
                              <a:gd name="T70" fmla="+- 0 8150 6728"/>
                              <a:gd name="T71" fmla="*/ 8150 h 1425"/>
                              <a:gd name="T72" fmla="+- 0 1855 1743"/>
                              <a:gd name="T73" fmla="*/ T72 w 3103"/>
                              <a:gd name="T74" fmla="+- 0 8139 6728"/>
                              <a:gd name="T75" fmla="*/ 8139 h 1425"/>
                              <a:gd name="T76" fmla="+- 0 1795 1743"/>
                              <a:gd name="T77" fmla="*/ T76 w 3103"/>
                              <a:gd name="T78" fmla="+- 0 8100 6728"/>
                              <a:gd name="T79" fmla="*/ 8100 h 1425"/>
                              <a:gd name="T80" fmla="+- 0 1757 1743"/>
                              <a:gd name="T81" fmla="*/ T80 w 3103"/>
                              <a:gd name="T82" fmla="+- 0 8040 6728"/>
                              <a:gd name="T83" fmla="*/ 8040 h 1425"/>
                              <a:gd name="T84" fmla="+- 0 1745 1743"/>
                              <a:gd name="T85" fmla="*/ T84 w 3103"/>
                              <a:gd name="T86" fmla="+- 0 7974 6728"/>
                              <a:gd name="T87" fmla="*/ 7974 h 1425"/>
                              <a:gd name="T88" fmla="+- 0 1743 1743"/>
                              <a:gd name="T89" fmla="*/ T88 w 3103"/>
                              <a:gd name="T90" fmla="+- 0 7880 6728"/>
                              <a:gd name="T91" fmla="*/ 7880 h 1425"/>
                              <a:gd name="T92" fmla="+- 0 1743 1743"/>
                              <a:gd name="T93" fmla="*/ T92 w 3103"/>
                              <a:gd name="T94" fmla="+- 0 6999 6728"/>
                              <a:gd name="T95" fmla="*/ 6999 h 1425"/>
                              <a:gd name="T96" fmla="+- 0 1745 1743"/>
                              <a:gd name="T97" fmla="*/ T96 w 3103"/>
                              <a:gd name="T98" fmla="+- 0 6906 6728"/>
                              <a:gd name="T99" fmla="*/ 6906 h 1425"/>
                              <a:gd name="T100" fmla="+- 0 1757 1743"/>
                              <a:gd name="T101" fmla="*/ T100 w 3103"/>
                              <a:gd name="T102" fmla="+- 0 6840 6728"/>
                              <a:gd name="T103" fmla="*/ 6840 h 1425"/>
                              <a:gd name="T104" fmla="+- 0 1795 1743"/>
                              <a:gd name="T105" fmla="*/ T104 w 3103"/>
                              <a:gd name="T106" fmla="+- 0 6780 6728"/>
                              <a:gd name="T107" fmla="*/ 6780 h 1425"/>
                              <a:gd name="T108" fmla="+- 0 1855 1743"/>
                              <a:gd name="T109" fmla="*/ T108 w 3103"/>
                              <a:gd name="T110" fmla="+- 0 6741 6728"/>
                              <a:gd name="T111" fmla="*/ 6741 h 1425"/>
                              <a:gd name="T112" fmla="+- 0 1922 1743"/>
                              <a:gd name="T113" fmla="*/ T112 w 3103"/>
                              <a:gd name="T114" fmla="+- 0 6730 6728"/>
                              <a:gd name="T115" fmla="*/ 6730 h 1425"/>
                              <a:gd name="T116" fmla="+- 0 2016 1743"/>
                              <a:gd name="T117" fmla="*/ T116 w 3103"/>
                              <a:gd name="T118" fmla="+- 0 6728 6728"/>
                              <a:gd name="T119" fmla="*/ 6728 h 1425"/>
                              <a:gd name="T120" fmla="+- 0 2014 1743"/>
                              <a:gd name="T121" fmla="*/ T120 w 3103"/>
                              <a:gd name="T122" fmla="+- 0 6728 6728"/>
                              <a:gd name="T123" fmla="*/ 6728 h 1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3103" h="1425">
                                <a:moveTo>
                                  <a:pt x="271" y="0"/>
                                </a:moveTo>
                                <a:lnTo>
                                  <a:pt x="2831" y="0"/>
                                </a:lnTo>
                                <a:lnTo>
                                  <a:pt x="2883" y="0"/>
                                </a:lnTo>
                                <a:lnTo>
                                  <a:pt x="2959" y="5"/>
                                </a:lnTo>
                                <a:lnTo>
                                  <a:pt x="3023" y="29"/>
                                </a:lnTo>
                                <a:lnTo>
                                  <a:pt x="3073" y="79"/>
                                </a:lnTo>
                                <a:lnTo>
                                  <a:pt x="3097" y="143"/>
                                </a:lnTo>
                                <a:lnTo>
                                  <a:pt x="3102" y="220"/>
                                </a:lnTo>
                                <a:lnTo>
                                  <a:pt x="3102" y="272"/>
                                </a:lnTo>
                                <a:lnTo>
                                  <a:pt x="3102" y="1153"/>
                                </a:lnTo>
                                <a:lnTo>
                                  <a:pt x="3101" y="1246"/>
                                </a:lnTo>
                                <a:lnTo>
                                  <a:pt x="3089" y="1312"/>
                                </a:lnTo>
                                <a:lnTo>
                                  <a:pt x="3051" y="1372"/>
                                </a:lnTo>
                                <a:lnTo>
                                  <a:pt x="2990" y="1411"/>
                                </a:lnTo>
                                <a:lnTo>
                                  <a:pt x="2924" y="1422"/>
                                </a:lnTo>
                                <a:lnTo>
                                  <a:pt x="2830" y="1424"/>
                                </a:lnTo>
                                <a:lnTo>
                                  <a:pt x="271" y="1424"/>
                                </a:lnTo>
                                <a:lnTo>
                                  <a:pt x="178" y="1422"/>
                                </a:lnTo>
                                <a:lnTo>
                                  <a:pt x="112" y="1411"/>
                                </a:lnTo>
                                <a:lnTo>
                                  <a:pt x="52" y="1372"/>
                                </a:lnTo>
                                <a:lnTo>
                                  <a:pt x="14" y="1312"/>
                                </a:lnTo>
                                <a:lnTo>
                                  <a:pt x="2" y="1246"/>
                                </a:lnTo>
                                <a:lnTo>
                                  <a:pt x="0" y="1152"/>
                                </a:lnTo>
                                <a:lnTo>
                                  <a:pt x="0" y="271"/>
                                </a:lnTo>
                                <a:lnTo>
                                  <a:pt x="2" y="178"/>
                                </a:lnTo>
                                <a:lnTo>
                                  <a:pt x="14" y="112"/>
                                </a:lnTo>
                                <a:lnTo>
                                  <a:pt x="52" y="52"/>
                                </a:lnTo>
                                <a:lnTo>
                                  <a:pt x="112" y="13"/>
                                </a:lnTo>
                                <a:lnTo>
                                  <a:pt x="179" y="2"/>
                                </a:lnTo>
                                <a:lnTo>
                                  <a:pt x="273"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984" y="-447"/>
                            <a:ext cx="6714" cy="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83"/>
                        <wps:cNvSpPr>
                          <a:spLocks/>
                        </wps:cNvSpPr>
                        <wps:spPr bwMode="auto">
                          <a:xfrm>
                            <a:off x="2984" y="-447"/>
                            <a:ext cx="6714" cy="924"/>
                          </a:xfrm>
                          <a:custGeom>
                            <a:avLst/>
                            <a:gdLst>
                              <a:gd name="T0" fmla="+- 0 3256 2985"/>
                              <a:gd name="T1" fmla="*/ T0 w 6714"/>
                              <a:gd name="T2" fmla="+- 0 -446 -446"/>
                              <a:gd name="T3" fmla="*/ -446 h 924"/>
                              <a:gd name="T4" fmla="+- 0 9427 2985"/>
                              <a:gd name="T5" fmla="*/ T4 w 6714"/>
                              <a:gd name="T6" fmla="+- 0 -446 -446"/>
                              <a:gd name="T7" fmla="*/ -446 h 924"/>
                              <a:gd name="T8" fmla="+- 0 9479 2985"/>
                              <a:gd name="T9" fmla="*/ T8 w 6714"/>
                              <a:gd name="T10" fmla="+- 0 -446 -446"/>
                              <a:gd name="T11" fmla="*/ -446 h 924"/>
                              <a:gd name="T12" fmla="+- 0 9555 2985"/>
                              <a:gd name="T13" fmla="*/ T12 w 6714"/>
                              <a:gd name="T14" fmla="+- 0 -441 -446"/>
                              <a:gd name="T15" fmla="*/ -441 h 924"/>
                              <a:gd name="T16" fmla="+- 0 9619 2985"/>
                              <a:gd name="T17" fmla="*/ T16 w 6714"/>
                              <a:gd name="T18" fmla="+- 0 -417 -446"/>
                              <a:gd name="T19" fmla="*/ -417 h 924"/>
                              <a:gd name="T20" fmla="+- 0 9669 2985"/>
                              <a:gd name="T21" fmla="*/ T20 w 6714"/>
                              <a:gd name="T22" fmla="+- 0 -367 -446"/>
                              <a:gd name="T23" fmla="*/ -367 h 924"/>
                              <a:gd name="T24" fmla="+- 0 9693 2985"/>
                              <a:gd name="T25" fmla="*/ T24 w 6714"/>
                              <a:gd name="T26" fmla="+- 0 -303 -446"/>
                              <a:gd name="T27" fmla="*/ -303 h 924"/>
                              <a:gd name="T28" fmla="+- 0 9698 2985"/>
                              <a:gd name="T29" fmla="*/ T28 w 6714"/>
                              <a:gd name="T30" fmla="+- 0 -227 -446"/>
                              <a:gd name="T31" fmla="*/ -227 h 924"/>
                              <a:gd name="T32" fmla="+- 0 9698 2985"/>
                              <a:gd name="T33" fmla="*/ T32 w 6714"/>
                              <a:gd name="T34" fmla="+- 0 -174 -446"/>
                              <a:gd name="T35" fmla="*/ -174 h 924"/>
                              <a:gd name="T36" fmla="+- 0 9698 2985"/>
                              <a:gd name="T37" fmla="*/ T36 w 6714"/>
                              <a:gd name="T38" fmla="+- 0 206 -446"/>
                              <a:gd name="T39" fmla="*/ 206 h 924"/>
                              <a:gd name="T40" fmla="+- 0 9697 2985"/>
                              <a:gd name="T41" fmla="*/ T40 w 6714"/>
                              <a:gd name="T42" fmla="+- 0 299 -446"/>
                              <a:gd name="T43" fmla="*/ 299 h 924"/>
                              <a:gd name="T44" fmla="+- 0 9685 2985"/>
                              <a:gd name="T45" fmla="*/ T44 w 6714"/>
                              <a:gd name="T46" fmla="+- 0 365 -446"/>
                              <a:gd name="T47" fmla="*/ 365 h 924"/>
                              <a:gd name="T48" fmla="+- 0 9647 2985"/>
                              <a:gd name="T49" fmla="*/ T48 w 6714"/>
                              <a:gd name="T50" fmla="+- 0 426 -446"/>
                              <a:gd name="T51" fmla="*/ 426 h 924"/>
                              <a:gd name="T52" fmla="+- 0 9587 2985"/>
                              <a:gd name="T53" fmla="*/ T52 w 6714"/>
                              <a:gd name="T54" fmla="+- 0 464 -446"/>
                              <a:gd name="T55" fmla="*/ 464 h 924"/>
                              <a:gd name="T56" fmla="+- 0 9520 2985"/>
                              <a:gd name="T57" fmla="*/ T56 w 6714"/>
                              <a:gd name="T58" fmla="+- 0 476 -446"/>
                              <a:gd name="T59" fmla="*/ 476 h 924"/>
                              <a:gd name="T60" fmla="+- 0 9426 2985"/>
                              <a:gd name="T61" fmla="*/ T60 w 6714"/>
                              <a:gd name="T62" fmla="+- 0 477 -446"/>
                              <a:gd name="T63" fmla="*/ 477 h 924"/>
                              <a:gd name="T64" fmla="+- 0 3256 2985"/>
                              <a:gd name="T65" fmla="*/ T64 w 6714"/>
                              <a:gd name="T66" fmla="+- 0 477 -446"/>
                              <a:gd name="T67" fmla="*/ 477 h 924"/>
                              <a:gd name="T68" fmla="+- 0 3163 2985"/>
                              <a:gd name="T69" fmla="*/ T68 w 6714"/>
                              <a:gd name="T70" fmla="+- 0 476 -446"/>
                              <a:gd name="T71" fmla="*/ 476 h 924"/>
                              <a:gd name="T72" fmla="+- 0 3097 2985"/>
                              <a:gd name="T73" fmla="*/ T72 w 6714"/>
                              <a:gd name="T74" fmla="+- 0 464 -446"/>
                              <a:gd name="T75" fmla="*/ 464 h 924"/>
                              <a:gd name="T76" fmla="+- 0 3036 2985"/>
                              <a:gd name="T77" fmla="*/ T76 w 6714"/>
                              <a:gd name="T78" fmla="+- 0 426 -446"/>
                              <a:gd name="T79" fmla="*/ 426 h 924"/>
                              <a:gd name="T80" fmla="+- 0 2998 2985"/>
                              <a:gd name="T81" fmla="*/ T80 w 6714"/>
                              <a:gd name="T82" fmla="+- 0 365 -446"/>
                              <a:gd name="T83" fmla="*/ 365 h 924"/>
                              <a:gd name="T84" fmla="+- 0 2986 2985"/>
                              <a:gd name="T85" fmla="*/ T84 w 6714"/>
                              <a:gd name="T86" fmla="+- 0 299 -446"/>
                              <a:gd name="T87" fmla="*/ 299 h 924"/>
                              <a:gd name="T88" fmla="+- 0 2985 2985"/>
                              <a:gd name="T89" fmla="*/ T88 w 6714"/>
                              <a:gd name="T90" fmla="+- 0 205 -446"/>
                              <a:gd name="T91" fmla="*/ 205 h 924"/>
                              <a:gd name="T92" fmla="+- 0 2985 2985"/>
                              <a:gd name="T93" fmla="*/ T92 w 6714"/>
                              <a:gd name="T94" fmla="+- 0 -175 -446"/>
                              <a:gd name="T95" fmla="*/ -175 h 924"/>
                              <a:gd name="T96" fmla="+- 0 2986 2985"/>
                              <a:gd name="T97" fmla="*/ T96 w 6714"/>
                              <a:gd name="T98" fmla="+- 0 -268 -446"/>
                              <a:gd name="T99" fmla="*/ -268 h 924"/>
                              <a:gd name="T100" fmla="+- 0 2998 2985"/>
                              <a:gd name="T101" fmla="*/ T100 w 6714"/>
                              <a:gd name="T102" fmla="+- 0 -334 -446"/>
                              <a:gd name="T103" fmla="*/ -334 h 924"/>
                              <a:gd name="T104" fmla="+- 0 3036 2985"/>
                              <a:gd name="T105" fmla="*/ T104 w 6714"/>
                              <a:gd name="T106" fmla="+- 0 -395 -446"/>
                              <a:gd name="T107" fmla="*/ -395 h 924"/>
                              <a:gd name="T108" fmla="+- 0 3097 2985"/>
                              <a:gd name="T109" fmla="*/ T108 w 6714"/>
                              <a:gd name="T110" fmla="+- 0 -433 -446"/>
                              <a:gd name="T111" fmla="*/ -433 h 924"/>
                              <a:gd name="T112" fmla="+- 0 3163 2985"/>
                              <a:gd name="T113" fmla="*/ T112 w 6714"/>
                              <a:gd name="T114" fmla="+- 0 -445 -446"/>
                              <a:gd name="T115" fmla="*/ -445 h 924"/>
                              <a:gd name="T116" fmla="+- 0 3257 2985"/>
                              <a:gd name="T117" fmla="*/ T116 w 6714"/>
                              <a:gd name="T118" fmla="+- 0 -446 -446"/>
                              <a:gd name="T119" fmla="*/ -446 h 924"/>
                              <a:gd name="T120" fmla="+- 0 3256 2985"/>
                              <a:gd name="T121" fmla="*/ T120 w 6714"/>
                              <a:gd name="T122" fmla="+- 0 -446 -446"/>
                              <a:gd name="T123" fmla="*/ -446 h 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714" h="924">
                                <a:moveTo>
                                  <a:pt x="271" y="0"/>
                                </a:moveTo>
                                <a:lnTo>
                                  <a:pt x="6442" y="0"/>
                                </a:lnTo>
                                <a:lnTo>
                                  <a:pt x="6494" y="0"/>
                                </a:lnTo>
                                <a:lnTo>
                                  <a:pt x="6570" y="5"/>
                                </a:lnTo>
                                <a:lnTo>
                                  <a:pt x="6634" y="29"/>
                                </a:lnTo>
                                <a:lnTo>
                                  <a:pt x="6684" y="79"/>
                                </a:lnTo>
                                <a:lnTo>
                                  <a:pt x="6708" y="143"/>
                                </a:lnTo>
                                <a:lnTo>
                                  <a:pt x="6713" y="219"/>
                                </a:lnTo>
                                <a:lnTo>
                                  <a:pt x="6713" y="272"/>
                                </a:lnTo>
                                <a:lnTo>
                                  <a:pt x="6713" y="652"/>
                                </a:lnTo>
                                <a:lnTo>
                                  <a:pt x="6712" y="745"/>
                                </a:lnTo>
                                <a:lnTo>
                                  <a:pt x="6700" y="811"/>
                                </a:lnTo>
                                <a:lnTo>
                                  <a:pt x="6662" y="872"/>
                                </a:lnTo>
                                <a:lnTo>
                                  <a:pt x="6602" y="910"/>
                                </a:lnTo>
                                <a:lnTo>
                                  <a:pt x="6535" y="922"/>
                                </a:lnTo>
                                <a:lnTo>
                                  <a:pt x="6441" y="923"/>
                                </a:lnTo>
                                <a:lnTo>
                                  <a:pt x="271" y="923"/>
                                </a:lnTo>
                                <a:lnTo>
                                  <a:pt x="178" y="922"/>
                                </a:lnTo>
                                <a:lnTo>
                                  <a:pt x="112" y="910"/>
                                </a:lnTo>
                                <a:lnTo>
                                  <a:pt x="51" y="872"/>
                                </a:lnTo>
                                <a:lnTo>
                                  <a:pt x="13" y="811"/>
                                </a:lnTo>
                                <a:lnTo>
                                  <a:pt x="1" y="745"/>
                                </a:lnTo>
                                <a:lnTo>
                                  <a:pt x="0" y="651"/>
                                </a:lnTo>
                                <a:lnTo>
                                  <a:pt x="0" y="271"/>
                                </a:lnTo>
                                <a:lnTo>
                                  <a:pt x="1" y="178"/>
                                </a:lnTo>
                                <a:lnTo>
                                  <a:pt x="13" y="112"/>
                                </a:lnTo>
                                <a:lnTo>
                                  <a:pt x="51" y="51"/>
                                </a:lnTo>
                                <a:lnTo>
                                  <a:pt x="112" y="13"/>
                                </a:lnTo>
                                <a:lnTo>
                                  <a:pt x="178" y="1"/>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969" y="849"/>
                            <a:ext cx="2072" cy="5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Freeform 81"/>
                        <wps:cNvSpPr>
                          <a:spLocks/>
                        </wps:cNvSpPr>
                        <wps:spPr bwMode="auto">
                          <a:xfrm>
                            <a:off x="2969" y="849"/>
                            <a:ext cx="2072" cy="5297"/>
                          </a:xfrm>
                          <a:custGeom>
                            <a:avLst/>
                            <a:gdLst>
                              <a:gd name="T0" fmla="+- 0 3240 2969"/>
                              <a:gd name="T1" fmla="*/ T0 w 2072"/>
                              <a:gd name="T2" fmla="+- 0 849 849"/>
                              <a:gd name="T3" fmla="*/ 849 h 5297"/>
                              <a:gd name="T4" fmla="+- 0 4770 2969"/>
                              <a:gd name="T5" fmla="*/ T4 w 2072"/>
                              <a:gd name="T6" fmla="+- 0 849 849"/>
                              <a:gd name="T7" fmla="*/ 849 h 5297"/>
                              <a:gd name="T8" fmla="+- 0 4822 2969"/>
                              <a:gd name="T9" fmla="*/ T8 w 2072"/>
                              <a:gd name="T10" fmla="+- 0 850 849"/>
                              <a:gd name="T11" fmla="*/ 850 h 5297"/>
                              <a:gd name="T12" fmla="+- 0 4897 2969"/>
                              <a:gd name="T13" fmla="*/ T12 w 2072"/>
                              <a:gd name="T14" fmla="+- 0 855 849"/>
                              <a:gd name="T15" fmla="*/ 855 h 5297"/>
                              <a:gd name="T16" fmla="+- 0 4962 2969"/>
                              <a:gd name="T17" fmla="*/ T16 w 2072"/>
                              <a:gd name="T18" fmla="+- 0 879 849"/>
                              <a:gd name="T19" fmla="*/ 879 h 5297"/>
                              <a:gd name="T20" fmla="+- 0 5012 2969"/>
                              <a:gd name="T21" fmla="*/ T20 w 2072"/>
                              <a:gd name="T22" fmla="+- 0 929 849"/>
                              <a:gd name="T23" fmla="*/ 929 h 5297"/>
                              <a:gd name="T24" fmla="+- 0 5035 2969"/>
                              <a:gd name="T25" fmla="*/ T24 w 2072"/>
                              <a:gd name="T26" fmla="+- 0 993 849"/>
                              <a:gd name="T27" fmla="*/ 993 h 5297"/>
                              <a:gd name="T28" fmla="+- 0 5041 2969"/>
                              <a:gd name="T29" fmla="*/ T28 w 2072"/>
                              <a:gd name="T30" fmla="+- 0 1069 849"/>
                              <a:gd name="T31" fmla="*/ 1069 h 5297"/>
                              <a:gd name="T32" fmla="+- 0 5041 2969"/>
                              <a:gd name="T33" fmla="*/ T32 w 2072"/>
                              <a:gd name="T34" fmla="+- 0 1122 849"/>
                              <a:gd name="T35" fmla="*/ 1122 h 5297"/>
                              <a:gd name="T36" fmla="+- 0 5041 2969"/>
                              <a:gd name="T37" fmla="*/ T36 w 2072"/>
                              <a:gd name="T38" fmla="+- 0 5875 849"/>
                              <a:gd name="T39" fmla="*/ 5875 h 5297"/>
                              <a:gd name="T40" fmla="+- 0 5039 2969"/>
                              <a:gd name="T41" fmla="*/ T40 w 2072"/>
                              <a:gd name="T42" fmla="+- 0 5968 849"/>
                              <a:gd name="T43" fmla="*/ 5968 h 5297"/>
                              <a:gd name="T44" fmla="+- 0 5028 2969"/>
                              <a:gd name="T45" fmla="*/ T44 w 2072"/>
                              <a:gd name="T46" fmla="+- 0 6034 849"/>
                              <a:gd name="T47" fmla="*/ 6034 h 5297"/>
                              <a:gd name="T48" fmla="+- 0 4989 2969"/>
                              <a:gd name="T49" fmla="*/ T48 w 2072"/>
                              <a:gd name="T50" fmla="+- 0 6095 849"/>
                              <a:gd name="T51" fmla="*/ 6095 h 5297"/>
                              <a:gd name="T52" fmla="+- 0 4929 2969"/>
                              <a:gd name="T53" fmla="*/ T52 w 2072"/>
                              <a:gd name="T54" fmla="+- 0 6133 849"/>
                              <a:gd name="T55" fmla="*/ 6133 h 5297"/>
                              <a:gd name="T56" fmla="+- 0 4863 2969"/>
                              <a:gd name="T57" fmla="*/ T56 w 2072"/>
                              <a:gd name="T58" fmla="+- 0 6145 849"/>
                              <a:gd name="T59" fmla="*/ 6145 h 5297"/>
                              <a:gd name="T60" fmla="+- 0 4769 2969"/>
                              <a:gd name="T61" fmla="*/ T60 w 2072"/>
                              <a:gd name="T62" fmla="+- 0 6146 849"/>
                              <a:gd name="T63" fmla="*/ 6146 h 5297"/>
                              <a:gd name="T64" fmla="+- 0 3240 2969"/>
                              <a:gd name="T65" fmla="*/ T64 w 2072"/>
                              <a:gd name="T66" fmla="+- 0 6146 849"/>
                              <a:gd name="T67" fmla="*/ 6146 h 5297"/>
                              <a:gd name="T68" fmla="+- 0 3147 2969"/>
                              <a:gd name="T69" fmla="*/ T68 w 2072"/>
                              <a:gd name="T70" fmla="+- 0 6145 849"/>
                              <a:gd name="T71" fmla="*/ 6145 h 5297"/>
                              <a:gd name="T72" fmla="+- 0 3081 2969"/>
                              <a:gd name="T73" fmla="*/ T72 w 2072"/>
                              <a:gd name="T74" fmla="+- 0 6133 849"/>
                              <a:gd name="T75" fmla="*/ 6133 h 5297"/>
                              <a:gd name="T76" fmla="+- 0 3021 2969"/>
                              <a:gd name="T77" fmla="*/ T76 w 2072"/>
                              <a:gd name="T78" fmla="+- 0 6095 849"/>
                              <a:gd name="T79" fmla="*/ 6095 h 5297"/>
                              <a:gd name="T80" fmla="+- 0 2982 2969"/>
                              <a:gd name="T81" fmla="*/ T80 w 2072"/>
                              <a:gd name="T82" fmla="+- 0 6034 849"/>
                              <a:gd name="T83" fmla="*/ 6034 h 5297"/>
                              <a:gd name="T84" fmla="+- 0 2971 2969"/>
                              <a:gd name="T85" fmla="*/ T84 w 2072"/>
                              <a:gd name="T86" fmla="+- 0 5968 849"/>
                              <a:gd name="T87" fmla="*/ 5968 h 5297"/>
                              <a:gd name="T88" fmla="+- 0 2969 2969"/>
                              <a:gd name="T89" fmla="*/ T88 w 2072"/>
                              <a:gd name="T90" fmla="+- 0 5874 849"/>
                              <a:gd name="T91" fmla="*/ 5874 h 5297"/>
                              <a:gd name="T92" fmla="+- 0 2969 2969"/>
                              <a:gd name="T93" fmla="*/ T92 w 2072"/>
                              <a:gd name="T94" fmla="+- 0 1120 849"/>
                              <a:gd name="T95" fmla="*/ 1120 h 5297"/>
                              <a:gd name="T96" fmla="+- 0 2971 2969"/>
                              <a:gd name="T97" fmla="*/ T96 w 2072"/>
                              <a:gd name="T98" fmla="+- 0 1027 849"/>
                              <a:gd name="T99" fmla="*/ 1027 h 5297"/>
                              <a:gd name="T100" fmla="+- 0 2982 2969"/>
                              <a:gd name="T101" fmla="*/ T100 w 2072"/>
                              <a:gd name="T102" fmla="+- 0 961 849"/>
                              <a:gd name="T103" fmla="*/ 961 h 5297"/>
                              <a:gd name="T104" fmla="+- 0 3021 2969"/>
                              <a:gd name="T105" fmla="*/ T104 w 2072"/>
                              <a:gd name="T106" fmla="+- 0 901 849"/>
                              <a:gd name="T107" fmla="*/ 901 h 5297"/>
                              <a:gd name="T108" fmla="+- 0 3081 2969"/>
                              <a:gd name="T109" fmla="*/ T108 w 2072"/>
                              <a:gd name="T110" fmla="+- 0 863 849"/>
                              <a:gd name="T111" fmla="*/ 863 h 5297"/>
                              <a:gd name="T112" fmla="+- 0 3147 2969"/>
                              <a:gd name="T113" fmla="*/ T112 w 2072"/>
                              <a:gd name="T114" fmla="+- 0 851 849"/>
                              <a:gd name="T115" fmla="*/ 851 h 5297"/>
                              <a:gd name="T116" fmla="+- 0 3241 2969"/>
                              <a:gd name="T117" fmla="*/ T116 w 2072"/>
                              <a:gd name="T118" fmla="+- 0 849 849"/>
                              <a:gd name="T119" fmla="*/ 849 h 5297"/>
                              <a:gd name="T120" fmla="+- 0 3240 2969"/>
                              <a:gd name="T121" fmla="*/ T120 w 2072"/>
                              <a:gd name="T122" fmla="+- 0 849 849"/>
                              <a:gd name="T123" fmla="*/ 849 h 5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072" h="5297">
                                <a:moveTo>
                                  <a:pt x="271" y="0"/>
                                </a:moveTo>
                                <a:lnTo>
                                  <a:pt x="1801" y="0"/>
                                </a:lnTo>
                                <a:lnTo>
                                  <a:pt x="1853" y="1"/>
                                </a:lnTo>
                                <a:lnTo>
                                  <a:pt x="1928" y="6"/>
                                </a:lnTo>
                                <a:lnTo>
                                  <a:pt x="1993" y="30"/>
                                </a:lnTo>
                                <a:lnTo>
                                  <a:pt x="2043" y="80"/>
                                </a:lnTo>
                                <a:lnTo>
                                  <a:pt x="2066" y="144"/>
                                </a:lnTo>
                                <a:lnTo>
                                  <a:pt x="2072" y="220"/>
                                </a:lnTo>
                                <a:lnTo>
                                  <a:pt x="2072" y="273"/>
                                </a:lnTo>
                                <a:lnTo>
                                  <a:pt x="2072" y="5026"/>
                                </a:lnTo>
                                <a:lnTo>
                                  <a:pt x="2070" y="5119"/>
                                </a:lnTo>
                                <a:lnTo>
                                  <a:pt x="2059" y="5185"/>
                                </a:lnTo>
                                <a:lnTo>
                                  <a:pt x="2020" y="5246"/>
                                </a:lnTo>
                                <a:lnTo>
                                  <a:pt x="1960" y="5284"/>
                                </a:lnTo>
                                <a:lnTo>
                                  <a:pt x="1894" y="5296"/>
                                </a:lnTo>
                                <a:lnTo>
                                  <a:pt x="1800" y="5297"/>
                                </a:lnTo>
                                <a:lnTo>
                                  <a:pt x="271" y="5297"/>
                                </a:lnTo>
                                <a:lnTo>
                                  <a:pt x="178" y="5296"/>
                                </a:lnTo>
                                <a:lnTo>
                                  <a:pt x="112" y="5284"/>
                                </a:lnTo>
                                <a:lnTo>
                                  <a:pt x="52" y="5246"/>
                                </a:lnTo>
                                <a:lnTo>
                                  <a:pt x="13" y="5185"/>
                                </a:lnTo>
                                <a:lnTo>
                                  <a:pt x="2" y="5119"/>
                                </a:lnTo>
                                <a:lnTo>
                                  <a:pt x="0" y="5025"/>
                                </a:lnTo>
                                <a:lnTo>
                                  <a:pt x="0" y="271"/>
                                </a:lnTo>
                                <a:lnTo>
                                  <a:pt x="2" y="178"/>
                                </a:lnTo>
                                <a:lnTo>
                                  <a:pt x="13" y="112"/>
                                </a:lnTo>
                                <a:lnTo>
                                  <a:pt x="52" y="52"/>
                                </a:lnTo>
                                <a:lnTo>
                                  <a:pt x="112" y="14"/>
                                </a:lnTo>
                                <a:lnTo>
                                  <a:pt x="178" y="2"/>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294" y="1731"/>
                            <a:ext cx="2378" cy="3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Freeform 79"/>
                        <wps:cNvSpPr>
                          <a:spLocks/>
                        </wps:cNvSpPr>
                        <wps:spPr bwMode="auto">
                          <a:xfrm>
                            <a:off x="5294" y="1731"/>
                            <a:ext cx="2378" cy="3817"/>
                          </a:xfrm>
                          <a:custGeom>
                            <a:avLst/>
                            <a:gdLst>
                              <a:gd name="T0" fmla="+- 0 5565 5294"/>
                              <a:gd name="T1" fmla="*/ T0 w 2378"/>
                              <a:gd name="T2" fmla="+- 0 1732 1732"/>
                              <a:gd name="T3" fmla="*/ 1732 h 3817"/>
                              <a:gd name="T4" fmla="+- 0 7401 5294"/>
                              <a:gd name="T5" fmla="*/ T4 w 2378"/>
                              <a:gd name="T6" fmla="+- 0 1732 1732"/>
                              <a:gd name="T7" fmla="*/ 1732 h 3817"/>
                              <a:gd name="T8" fmla="+- 0 7453 5294"/>
                              <a:gd name="T9" fmla="*/ T8 w 2378"/>
                              <a:gd name="T10" fmla="+- 0 1732 1732"/>
                              <a:gd name="T11" fmla="*/ 1732 h 3817"/>
                              <a:gd name="T12" fmla="+- 0 7528 5294"/>
                              <a:gd name="T13" fmla="*/ T12 w 2378"/>
                              <a:gd name="T14" fmla="+- 0 1737 1732"/>
                              <a:gd name="T15" fmla="*/ 1737 h 3817"/>
                              <a:gd name="T16" fmla="+- 0 7592 5294"/>
                              <a:gd name="T17" fmla="*/ T16 w 2378"/>
                              <a:gd name="T18" fmla="+- 0 1761 1732"/>
                              <a:gd name="T19" fmla="*/ 1761 h 3817"/>
                              <a:gd name="T20" fmla="+- 0 7643 5294"/>
                              <a:gd name="T21" fmla="*/ T20 w 2378"/>
                              <a:gd name="T22" fmla="+- 0 1811 1732"/>
                              <a:gd name="T23" fmla="*/ 1811 h 3817"/>
                              <a:gd name="T24" fmla="+- 0 7666 5294"/>
                              <a:gd name="T25" fmla="*/ T24 w 2378"/>
                              <a:gd name="T26" fmla="+- 0 1875 1732"/>
                              <a:gd name="T27" fmla="*/ 1875 h 3817"/>
                              <a:gd name="T28" fmla="+- 0 7672 5294"/>
                              <a:gd name="T29" fmla="*/ T28 w 2378"/>
                              <a:gd name="T30" fmla="+- 0 1951 1732"/>
                              <a:gd name="T31" fmla="*/ 1951 h 3817"/>
                              <a:gd name="T32" fmla="+- 0 7672 5294"/>
                              <a:gd name="T33" fmla="*/ T32 w 2378"/>
                              <a:gd name="T34" fmla="+- 0 2004 1732"/>
                              <a:gd name="T35" fmla="*/ 2004 h 3817"/>
                              <a:gd name="T36" fmla="+- 0 7672 5294"/>
                              <a:gd name="T37" fmla="*/ T36 w 2378"/>
                              <a:gd name="T38" fmla="+- 0 5277 1732"/>
                              <a:gd name="T39" fmla="*/ 5277 h 3817"/>
                              <a:gd name="T40" fmla="+- 0 7670 5294"/>
                              <a:gd name="T41" fmla="*/ T40 w 2378"/>
                              <a:gd name="T42" fmla="+- 0 5369 1732"/>
                              <a:gd name="T43" fmla="*/ 5369 h 3817"/>
                              <a:gd name="T44" fmla="+- 0 7659 5294"/>
                              <a:gd name="T45" fmla="*/ T44 w 2378"/>
                              <a:gd name="T46" fmla="+- 0 5436 1732"/>
                              <a:gd name="T47" fmla="*/ 5436 h 3817"/>
                              <a:gd name="T48" fmla="+- 0 7620 5294"/>
                              <a:gd name="T49" fmla="*/ T48 w 2378"/>
                              <a:gd name="T50" fmla="+- 0 5496 1732"/>
                              <a:gd name="T51" fmla="*/ 5496 h 3817"/>
                              <a:gd name="T52" fmla="+- 0 7560 5294"/>
                              <a:gd name="T53" fmla="*/ T52 w 2378"/>
                              <a:gd name="T54" fmla="+- 0 5534 1732"/>
                              <a:gd name="T55" fmla="*/ 5534 h 3817"/>
                              <a:gd name="T56" fmla="+- 0 7494 5294"/>
                              <a:gd name="T57" fmla="*/ T56 w 2378"/>
                              <a:gd name="T58" fmla="+- 0 5546 1732"/>
                              <a:gd name="T59" fmla="*/ 5546 h 3817"/>
                              <a:gd name="T60" fmla="+- 0 7400 5294"/>
                              <a:gd name="T61" fmla="*/ T60 w 2378"/>
                              <a:gd name="T62" fmla="+- 0 5548 1732"/>
                              <a:gd name="T63" fmla="*/ 5548 h 3817"/>
                              <a:gd name="T64" fmla="+- 0 5565 5294"/>
                              <a:gd name="T65" fmla="*/ T64 w 2378"/>
                              <a:gd name="T66" fmla="+- 0 5548 1732"/>
                              <a:gd name="T67" fmla="*/ 5548 h 3817"/>
                              <a:gd name="T68" fmla="+- 0 5473 5294"/>
                              <a:gd name="T69" fmla="*/ T68 w 2378"/>
                              <a:gd name="T70" fmla="+- 0 5546 1732"/>
                              <a:gd name="T71" fmla="*/ 5546 h 3817"/>
                              <a:gd name="T72" fmla="+- 0 5406 5294"/>
                              <a:gd name="T73" fmla="*/ T72 w 2378"/>
                              <a:gd name="T74" fmla="+- 0 5534 1732"/>
                              <a:gd name="T75" fmla="*/ 5534 h 3817"/>
                              <a:gd name="T76" fmla="+- 0 5346 5294"/>
                              <a:gd name="T77" fmla="*/ T76 w 2378"/>
                              <a:gd name="T78" fmla="+- 0 5496 1732"/>
                              <a:gd name="T79" fmla="*/ 5496 h 3817"/>
                              <a:gd name="T80" fmla="+- 0 5308 5294"/>
                              <a:gd name="T81" fmla="*/ T80 w 2378"/>
                              <a:gd name="T82" fmla="+- 0 5436 1732"/>
                              <a:gd name="T83" fmla="*/ 5436 h 3817"/>
                              <a:gd name="T84" fmla="+- 0 5296 5294"/>
                              <a:gd name="T85" fmla="*/ T84 w 2378"/>
                              <a:gd name="T86" fmla="+- 0 5369 1732"/>
                              <a:gd name="T87" fmla="*/ 5369 h 3817"/>
                              <a:gd name="T88" fmla="+- 0 5294 5294"/>
                              <a:gd name="T89" fmla="*/ T88 w 2378"/>
                              <a:gd name="T90" fmla="+- 0 5275 1732"/>
                              <a:gd name="T91" fmla="*/ 5275 h 3817"/>
                              <a:gd name="T92" fmla="+- 0 5294 5294"/>
                              <a:gd name="T93" fmla="*/ T92 w 2378"/>
                              <a:gd name="T94" fmla="+- 0 2003 1732"/>
                              <a:gd name="T95" fmla="*/ 2003 h 3817"/>
                              <a:gd name="T96" fmla="+- 0 5296 5294"/>
                              <a:gd name="T97" fmla="*/ T96 w 2378"/>
                              <a:gd name="T98" fmla="+- 0 1910 1732"/>
                              <a:gd name="T99" fmla="*/ 1910 h 3817"/>
                              <a:gd name="T100" fmla="+- 0 5308 5294"/>
                              <a:gd name="T101" fmla="*/ T100 w 2378"/>
                              <a:gd name="T102" fmla="+- 0 1844 1732"/>
                              <a:gd name="T103" fmla="*/ 1844 h 3817"/>
                              <a:gd name="T104" fmla="+- 0 5346 5294"/>
                              <a:gd name="T105" fmla="*/ T104 w 2378"/>
                              <a:gd name="T106" fmla="+- 0 1783 1732"/>
                              <a:gd name="T107" fmla="*/ 1783 h 3817"/>
                              <a:gd name="T108" fmla="+- 0 5406 5294"/>
                              <a:gd name="T109" fmla="*/ T108 w 2378"/>
                              <a:gd name="T110" fmla="+- 0 1745 1732"/>
                              <a:gd name="T111" fmla="*/ 1745 h 3817"/>
                              <a:gd name="T112" fmla="+- 0 5473 5294"/>
                              <a:gd name="T113" fmla="*/ T112 w 2378"/>
                              <a:gd name="T114" fmla="+- 0 1733 1732"/>
                              <a:gd name="T115" fmla="*/ 1733 h 3817"/>
                              <a:gd name="T116" fmla="+- 0 5567 5294"/>
                              <a:gd name="T117" fmla="*/ T116 w 2378"/>
                              <a:gd name="T118" fmla="+- 0 1732 1732"/>
                              <a:gd name="T119" fmla="*/ 1732 h 3817"/>
                              <a:gd name="T120" fmla="+- 0 5565 5294"/>
                              <a:gd name="T121" fmla="*/ T120 w 2378"/>
                              <a:gd name="T122" fmla="+- 0 1732 1732"/>
                              <a:gd name="T123" fmla="*/ 1732 h 38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378" h="3817">
                                <a:moveTo>
                                  <a:pt x="271" y="0"/>
                                </a:moveTo>
                                <a:lnTo>
                                  <a:pt x="2107" y="0"/>
                                </a:lnTo>
                                <a:lnTo>
                                  <a:pt x="2159" y="0"/>
                                </a:lnTo>
                                <a:lnTo>
                                  <a:pt x="2234" y="5"/>
                                </a:lnTo>
                                <a:lnTo>
                                  <a:pt x="2298" y="29"/>
                                </a:lnTo>
                                <a:lnTo>
                                  <a:pt x="2349" y="79"/>
                                </a:lnTo>
                                <a:lnTo>
                                  <a:pt x="2372" y="143"/>
                                </a:lnTo>
                                <a:lnTo>
                                  <a:pt x="2378" y="219"/>
                                </a:lnTo>
                                <a:lnTo>
                                  <a:pt x="2378" y="272"/>
                                </a:lnTo>
                                <a:lnTo>
                                  <a:pt x="2378" y="3545"/>
                                </a:lnTo>
                                <a:lnTo>
                                  <a:pt x="2376" y="3637"/>
                                </a:lnTo>
                                <a:lnTo>
                                  <a:pt x="2365" y="3704"/>
                                </a:lnTo>
                                <a:lnTo>
                                  <a:pt x="2326" y="3764"/>
                                </a:lnTo>
                                <a:lnTo>
                                  <a:pt x="2266" y="3802"/>
                                </a:lnTo>
                                <a:lnTo>
                                  <a:pt x="2200" y="3814"/>
                                </a:lnTo>
                                <a:lnTo>
                                  <a:pt x="2106" y="3816"/>
                                </a:lnTo>
                                <a:lnTo>
                                  <a:pt x="271" y="3816"/>
                                </a:lnTo>
                                <a:lnTo>
                                  <a:pt x="179" y="3814"/>
                                </a:lnTo>
                                <a:lnTo>
                                  <a:pt x="112" y="3802"/>
                                </a:lnTo>
                                <a:lnTo>
                                  <a:pt x="52" y="3764"/>
                                </a:lnTo>
                                <a:lnTo>
                                  <a:pt x="14" y="3704"/>
                                </a:lnTo>
                                <a:lnTo>
                                  <a:pt x="2" y="3637"/>
                                </a:lnTo>
                                <a:lnTo>
                                  <a:pt x="0" y="3543"/>
                                </a:lnTo>
                                <a:lnTo>
                                  <a:pt x="0" y="271"/>
                                </a:lnTo>
                                <a:lnTo>
                                  <a:pt x="2" y="178"/>
                                </a:lnTo>
                                <a:lnTo>
                                  <a:pt x="14" y="112"/>
                                </a:lnTo>
                                <a:lnTo>
                                  <a:pt x="52" y="51"/>
                                </a:lnTo>
                                <a:lnTo>
                                  <a:pt x="112" y="13"/>
                                </a:lnTo>
                                <a:lnTo>
                                  <a:pt x="179" y="1"/>
                                </a:lnTo>
                                <a:lnTo>
                                  <a:pt x="273"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925" y="913"/>
                            <a:ext cx="2072" cy="3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77"/>
                        <wps:cNvSpPr>
                          <a:spLocks/>
                        </wps:cNvSpPr>
                        <wps:spPr bwMode="auto">
                          <a:xfrm>
                            <a:off x="7925" y="913"/>
                            <a:ext cx="2072" cy="3596"/>
                          </a:xfrm>
                          <a:custGeom>
                            <a:avLst/>
                            <a:gdLst>
                              <a:gd name="T0" fmla="+- 0 8196 7925"/>
                              <a:gd name="T1" fmla="*/ T0 w 2072"/>
                              <a:gd name="T2" fmla="+- 0 913 913"/>
                              <a:gd name="T3" fmla="*/ 913 h 3596"/>
                              <a:gd name="T4" fmla="+- 0 9726 7925"/>
                              <a:gd name="T5" fmla="*/ T4 w 2072"/>
                              <a:gd name="T6" fmla="+- 0 913 913"/>
                              <a:gd name="T7" fmla="*/ 913 h 3596"/>
                              <a:gd name="T8" fmla="+- 0 9778 7925"/>
                              <a:gd name="T9" fmla="*/ T8 w 2072"/>
                              <a:gd name="T10" fmla="+- 0 914 913"/>
                              <a:gd name="T11" fmla="*/ 914 h 3596"/>
                              <a:gd name="T12" fmla="+- 0 9854 7925"/>
                              <a:gd name="T13" fmla="*/ T12 w 2072"/>
                              <a:gd name="T14" fmla="+- 0 919 913"/>
                              <a:gd name="T15" fmla="*/ 919 h 3596"/>
                              <a:gd name="T16" fmla="+- 0 9918 7925"/>
                              <a:gd name="T17" fmla="*/ T16 w 2072"/>
                              <a:gd name="T18" fmla="+- 0 943 913"/>
                              <a:gd name="T19" fmla="*/ 943 h 3596"/>
                              <a:gd name="T20" fmla="+- 0 9968 7925"/>
                              <a:gd name="T21" fmla="*/ T20 w 2072"/>
                              <a:gd name="T22" fmla="+- 0 993 913"/>
                              <a:gd name="T23" fmla="*/ 993 h 3596"/>
                              <a:gd name="T24" fmla="+- 0 9992 7925"/>
                              <a:gd name="T25" fmla="*/ T24 w 2072"/>
                              <a:gd name="T26" fmla="+- 0 1057 913"/>
                              <a:gd name="T27" fmla="*/ 1057 h 3596"/>
                              <a:gd name="T28" fmla="+- 0 9997 7925"/>
                              <a:gd name="T29" fmla="*/ T28 w 2072"/>
                              <a:gd name="T30" fmla="+- 0 1133 913"/>
                              <a:gd name="T31" fmla="*/ 1133 h 3596"/>
                              <a:gd name="T32" fmla="+- 0 9997 7925"/>
                              <a:gd name="T33" fmla="*/ T32 w 2072"/>
                              <a:gd name="T34" fmla="+- 0 1186 913"/>
                              <a:gd name="T35" fmla="*/ 1186 h 3596"/>
                              <a:gd name="T36" fmla="+- 0 9997 7925"/>
                              <a:gd name="T37" fmla="*/ T36 w 2072"/>
                              <a:gd name="T38" fmla="+- 0 4238 913"/>
                              <a:gd name="T39" fmla="*/ 4238 h 3596"/>
                              <a:gd name="T40" fmla="+- 0 9995 7925"/>
                              <a:gd name="T41" fmla="*/ T40 w 2072"/>
                              <a:gd name="T42" fmla="+- 0 4331 913"/>
                              <a:gd name="T43" fmla="*/ 4331 h 3596"/>
                              <a:gd name="T44" fmla="+- 0 9984 7925"/>
                              <a:gd name="T45" fmla="*/ T44 w 2072"/>
                              <a:gd name="T46" fmla="+- 0 4397 913"/>
                              <a:gd name="T47" fmla="*/ 4397 h 3596"/>
                              <a:gd name="T48" fmla="+- 0 9945 7925"/>
                              <a:gd name="T49" fmla="*/ T48 w 2072"/>
                              <a:gd name="T50" fmla="+- 0 4457 913"/>
                              <a:gd name="T51" fmla="*/ 4457 h 3596"/>
                              <a:gd name="T52" fmla="+- 0 9885 7925"/>
                              <a:gd name="T53" fmla="*/ T52 w 2072"/>
                              <a:gd name="T54" fmla="+- 0 4496 913"/>
                              <a:gd name="T55" fmla="*/ 4496 h 3596"/>
                              <a:gd name="T56" fmla="+- 0 9819 7925"/>
                              <a:gd name="T57" fmla="*/ T56 w 2072"/>
                              <a:gd name="T58" fmla="+- 0 4507 913"/>
                              <a:gd name="T59" fmla="*/ 4507 h 3596"/>
                              <a:gd name="T60" fmla="+- 0 9725 7925"/>
                              <a:gd name="T61" fmla="*/ T60 w 2072"/>
                              <a:gd name="T62" fmla="+- 0 4509 913"/>
                              <a:gd name="T63" fmla="*/ 4509 h 3596"/>
                              <a:gd name="T64" fmla="+- 0 8196 7925"/>
                              <a:gd name="T65" fmla="*/ T64 w 2072"/>
                              <a:gd name="T66" fmla="+- 0 4509 913"/>
                              <a:gd name="T67" fmla="*/ 4509 h 3596"/>
                              <a:gd name="T68" fmla="+- 0 8103 7925"/>
                              <a:gd name="T69" fmla="*/ T68 w 2072"/>
                              <a:gd name="T70" fmla="+- 0 4507 913"/>
                              <a:gd name="T71" fmla="*/ 4507 h 3596"/>
                              <a:gd name="T72" fmla="+- 0 8037 7925"/>
                              <a:gd name="T73" fmla="*/ T72 w 2072"/>
                              <a:gd name="T74" fmla="+- 0 4496 913"/>
                              <a:gd name="T75" fmla="*/ 4496 h 3596"/>
                              <a:gd name="T76" fmla="+- 0 7977 7925"/>
                              <a:gd name="T77" fmla="*/ T76 w 2072"/>
                              <a:gd name="T78" fmla="+- 0 4457 913"/>
                              <a:gd name="T79" fmla="*/ 4457 h 3596"/>
                              <a:gd name="T80" fmla="+- 0 7939 7925"/>
                              <a:gd name="T81" fmla="*/ T80 w 2072"/>
                              <a:gd name="T82" fmla="+- 0 4397 913"/>
                              <a:gd name="T83" fmla="*/ 4397 h 3596"/>
                              <a:gd name="T84" fmla="+- 0 7927 7925"/>
                              <a:gd name="T85" fmla="*/ T84 w 2072"/>
                              <a:gd name="T86" fmla="+- 0 4331 913"/>
                              <a:gd name="T87" fmla="*/ 4331 h 3596"/>
                              <a:gd name="T88" fmla="+- 0 7925 7925"/>
                              <a:gd name="T89" fmla="*/ T88 w 2072"/>
                              <a:gd name="T90" fmla="+- 0 4237 913"/>
                              <a:gd name="T91" fmla="*/ 4237 h 3596"/>
                              <a:gd name="T92" fmla="+- 0 7925 7925"/>
                              <a:gd name="T93" fmla="*/ T92 w 2072"/>
                              <a:gd name="T94" fmla="+- 0 1184 913"/>
                              <a:gd name="T95" fmla="*/ 1184 h 3596"/>
                              <a:gd name="T96" fmla="+- 0 7927 7925"/>
                              <a:gd name="T97" fmla="*/ T96 w 2072"/>
                              <a:gd name="T98" fmla="+- 0 1091 913"/>
                              <a:gd name="T99" fmla="*/ 1091 h 3596"/>
                              <a:gd name="T100" fmla="+- 0 7939 7925"/>
                              <a:gd name="T101" fmla="*/ T100 w 2072"/>
                              <a:gd name="T102" fmla="+- 0 1025 913"/>
                              <a:gd name="T103" fmla="*/ 1025 h 3596"/>
                              <a:gd name="T104" fmla="+- 0 7977 7925"/>
                              <a:gd name="T105" fmla="*/ T104 w 2072"/>
                              <a:gd name="T106" fmla="+- 0 965 913"/>
                              <a:gd name="T107" fmla="*/ 965 h 3596"/>
                              <a:gd name="T108" fmla="+- 0 8037 7925"/>
                              <a:gd name="T109" fmla="*/ T108 w 2072"/>
                              <a:gd name="T110" fmla="+- 0 927 913"/>
                              <a:gd name="T111" fmla="*/ 927 h 3596"/>
                              <a:gd name="T112" fmla="+- 0 8103 7925"/>
                              <a:gd name="T113" fmla="*/ T112 w 2072"/>
                              <a:gd name="T114" fmla="+- 0 915 913"/>
                              <a:gd name="T115" fmla="*/ 915 h 3596"/>
                              <a:gd name="T116" fmla="+- 0 8198 7925"/>
                              <a:gd name="T117" fmla="*/ T116 w 2072"/>
                              <a:gd name="T118" fmla="+- 0 913 913"/>
                              <a:gd name="T119" fmla="*/ 913 h 3596"/>
                              <a:gd name="T120" fmla="+- 0 8196 7925"/>
                              <a:gd name="T121" fmla="*/ T120 w 2072"/>
                              <a:gd name="T122" fmla="+- 0 913 913"/>
                              <a:gd name="T123" fmla="*/ 913 h 3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072" h="3596">
                                <a:moveTo>
                                  <a:pt x="271" y="0"/>
                                </a:moveTo>
                                <a:lnTo>
                                  <a:pt x="1801" y="0"/>
                                </a:lnTo>
                                <a:lnTo>
                                  <a:pt x="1853" y="1"/>
                                </a:lnTo>
                                <a:lnTo>
                                  <a:pt x="1929" y="6"/>
                                </a:lnTo>
                                <a:lnTo>
                                  <a:pt x="1993" y="30"/>
                                </a:lnTo>
                                <a:lnTo>
                                  <a:pt x="2043" y="80"/>
                                </a:lnTo>
                                <a:lnTo>
                                  <a:pt x="2067" y="144"/>
                                </a:lnTo>
                                <a:lnTo>
                                  <a:pt x="2072" y="220"/>
                                </a:lnTo>
                                <a:lnTo>
                                  <a:pt x="2072" y="273"/>
                                </a:lnTo>
                                <a:lnTo>
                                  <a:pt x="2072" y="3325"/>
                                </a:lnTo>
                                <a:lnTo>
                                  <a:pt x="2070" y="3418"/>
                                </a:lnTo>
                                <a:lnTo>
                                  <a:pt x="2059" y="3484"/>
                                </a:lnTo>
                                <a:lnTo>
                                  <a:pt x="2020" y="3544"/>
                                </a:lnTo>
                                <a:lnTo>
                                  <a:pt x="1960" y="3583"/>
                                </a:lnTo>
                                <a:lnTo>
                                  <a:pt x="1894" y="3594"/>
                                </a:lnTo>
                                <a:lnTo>
                                  <a:pt x="1800" y="3596"/>
                                </a:lnTo>
                                <a:lnTo>
                                  <a:pt x="271" y="3596"/>
                                </a:lnTo>
                                <a:lnTo>
                                  <a:pt x="178" y="3594"/>
                                </a:lnTo>
                                <a:lnTo>
                                  <a:pt x="112" y="3583"/>
                                </a:lnTo>
                                <a:lnTo>
                                  <a:pt x="52" y="3544"/>
                                </a:lnTo>
                                <a:lnTo>
                                  <a:pt x="14" y="3484"/>
                                </a:lnTo>
                                <a:lnTo>
                                  <a:pt x="2" y="3418"/>
                                </a:lnTo>
                                <a:lnTo>
                                  <a:pt x="0" y="3324"/>
                                </a:lnTo>
                                <a:lnTo>
                                  <a:pt x="0" y="271"/>
                                </a:lnTo>
                                <a:lnTo>
                                  <a:pt x="2" y="178"/>
                                </a:lnTo>
                                <a:lnTo>
                                  <a:pt x="14" y="112"/>
                                </a:lnTo>
                                <a:lnTo>
                                  <a:pt x="52" y="52"/>
                                </a:lnTo>
                                <a:lnTo>
                                  <a:pt x="112" y="14"/>
                                </a:lnTo>
                                <a:lnTo>
                                  <a:pt x="178" y="2"/>
                                </a:lnTo>
                                <a:lnTo>
                                  <a:pt x="273"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Rectangle 76"/>
                        <wps:cNvSpPr>
                          <a:spLocks noChangeArrowheads="1"/>
                        </wps:cNvSpPr>
                        <wps:spPr bwMode="auto">
                          <a:xfrm>
                            <a:off x="1444" y="-269"/>
                            <a:ext cx="1069" cy="569"/>
                          </a:xfrm>
                          <a:prstGeom prst="rect">
                            <a:avLst/>
                          </a:prstGeom>
                          <a:noFill/>
                          <a:ln w="10131">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75"/>
                        <wps:cNvSpPr>
                          <a:spLocks noChangeArrowheads="1"/>
                        </wps:cNvSpPr>
                        <wps:spPr bwMode="auto">
                          <a:xfrm>
                            <a:off x="1452" y="3481"/>
                            <a:ext cx="1269" cy="488"/>
                          </a:xfrm>
                          <a:prstGeom prst="rect">
                            <a:avLst/>
                          </a:prstGeom>
                          <a:noFill/>
                          <a:ln w="77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Rectangle 74"/>
                        <wps:cNvSpPr>
                          <a:spLocks noChangeArrowheads="1"/>
                        </wps:cNvSpPr>
                        <wps:spPr bwMode="auto">
                          <a:xfrm>
                            <a:off x="1470" y="2042"/>
                            <a:ext cx="1319" cy="500"/>
                          </a:xfrm>
                          <a:prstGeom prst="rect">
                            <a:avLst/>
                          </a:prstGeom>
                          <a:noFill/>
                          <a:ln w="770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Rectangle 73"/>
                        <wps:cNvSpPr>
                          <a:spLocks noChangeArrowheads="1"/>
                        </wps:cNvSpPr>
                        <wps:spPr bwMode="auto">
                          <a:xfrm>
                            <a:off x="1469" y="613"/>
                            <a:ext cx="1020" cy="569"/>
                          </a:xfrm>
                          <a:prstGeom prst="rect">
                            <a:avLst/>
                          </a:prstGeom>
                          <a:noFill/>
                          <a:ln w="1055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335" y="6270"/>
                            <a:ext cx="2260" cy="2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Freeform 71"/>
                        <wps:cNvSpPr>
                          <a:spLocks/>
                        </wps:cNvSpPr>
                        <wps:spPr bwMode="auto">
                          <a:xfrm>
                            <a:off x="5335" y="6270"/>
                            <a:ext cx="2260" cy="2510"/>
                          </a:xfrm>
                          <a:custGeom>
                            <a:avLst/>
                            <a:gdLst>
                              <a:gd name="T0" fmla="+- 0 5607 5336"/>
                              <a:gd name="T1" fmla="*/ T0 w 2260"/>
                              <a:gd name="T2" fmla="+- 0 6270 6270"/>
                              <a:gd name="T3" fmla="*/ 6270 h 2510"/>
                              <a:gd name="T4" fmla="+- 0 7324 5336"/>
                              <a:gd name="T5" fmla="*/ T4 w 2260"/>
                              <a:gd name="T6" fmla="+- 0 6270 6270"/>
                              <a:gd name="T7" fmla="*/ 6270 h 2510"/>
                              <a:gd name="T8" fmla="+- 0 7375 5336"/>
                              <a:gd name="T9" fmla="*/ T8 w 2260"/>
                              <a:gd name="T10" fmla="+- 0 6270 6270"/>
                              <a:gd name="T11" fmla="*/ 6270 h 2510"/>
                              <a:gd name="T12" fmla="+- 0 7451 5336"/>
                              <a:gd name="T13" fmla="*/ T12 w 2260"/>
                              <a:gd name="T14" fmla="+- 0 6276 6270"/>
                              <a:gd name="T15" fmla="*/ 6276 h 2510"/>
                              <a:gd name="T16" fmla="+- 0 7515 5336"/>
                              <a:gd name="T17" fmla="*/ T16 w 2260"/>
                              <a:gd name="T18" fmla="+- 0 6299 6270"/>
                              <a:gd name="T19" fmla="*/ 6299 h 2510"/>
                              <a:gd name="T20" fmla="+- 0 7565 5336"/>
                              <a:gd name="T21" fmla="*/ T20 w 2260"/>
                              <a:gd name="T22" fmla="+- 0 6350 6270"/>
                              <a:gd name="T23" fmla="*/ 6350 h 2510"/>
                              <a:gd name="T24" fmla="+- 0 7589 5336"/>
                              <a:gd name="T25" fmla="*/ T24 w 2260"/>
                              <a:gd name="T26" fmla="+- 0 6414 6270"/>
                              <a:gd name="T27" fmla="*/ 6414 h 2510"/>
                              <a:gd name="T28" fmla="+- 0 7595 5336"/>
                              <a:gd name="T29" fmla="*/ T28 w 2260"/>
                              <a:gd name="T30" fmla="+- 0 6490 6270"/>
                              <a:gd name="T31" fmla="*/ 6490 h 2510"/>
                              <a:gd name="T32" fmla="+- 0 7595 5336"/>
                              <a:gd name="T33" fmla="*/ T32 w 2260"/>
                              <a:gd name="T34" fmla="+- 0 6542 6270"/>
                              <a:gd name="T35" fmla="*/ 6542 h 2510"/>
                              <a:gd name="T36" fmla="+- 0 7595 5336"/>
                              <a:gd name="T37" fmla="*/ T36 w 2260"/>
                              <a:gd name="T38" fmla="+- 0 8509 6270"/>
                              <a:gd name="T39" fmla="*/ 8509 h 2510"/>
                              <a:gd name="T40" fmla="+- 0 7593 5336"/>
                              <a:gd name="T41" fmla="*/ T40 w 2260"/>
                              <a:gd name="T42" fmla="+- 0 8602 6270"/>
                              <a:gd name="T43" fmla="*/ 8602 h 2510"/>
                              <a:gd name="T44" fmla="+- 0 7581 5336"/>
                              <a:gd name="T45" fmla="*/ T44 w 2260"/>
                              <a:gd name="T46" fmla="+- 0 8668 6270"/>
                              <a:gd name="T47" fmla="*/ 8668 h 2510"/>
                              <a:gd name="T48" fmla="+- 0 7543 5336"/>
                              <a:gd name="T49" fmla="*/ T48 w 2260"/>
                              <a:gd name="T50" fmla="+- 0 8728 6270"/>
                              <a:gd name="T51" fmla="*/ 8728 h 2510"/>
                              <a:gd name="T52" fmla="+- 0 7483 5336"/>
                              <a:gd name="T53" fmla="*/ T52 w 2260"/>
                              <a:gd name="T54" fmla="+- 0 8766 6270"/>
                              <a:gd name="T55" fmla="*/ 8766 h 2510"/>
                              <a:gd name="T56" fmla="+- 0 7417 5336"/>
                              <a:gd name="T57" fmla="*/ T56 w 2260"/>
                              <a:gd name="T58" fmla="+- 0 8778 6270"/>
                              <a:gd name="T59" fmla="*/ 8778 h 2510"/>
                              <a:gd name="T60" fmla="+- 0 7323 5336"/>
                              <a:gd name="T61" fmla="*/ T60 w 2260"/>
                              <a:gd name="T62" fmla="+- 0 8780 6270"/>
                              <a:gd name="T63" fmla="*/ 8780 h 2510"/>
                              <a:gd name="T64" fmla="+- 0 5607 5336"/>
                              <a:gd name="T65" fmla="*/ T64 w 2260"/>
                              <a:gd name="T66" fmla="+- 0 8780 6270"/>
                              <a:gd name="T67" fmla="*/ 8780 h 2510"/>
                              <a:gd name="T68" fmla="+- 0 5514 5336"/>
                              <a:gd name="T69" fmla="*/ T68 w 2260"/>
                              <a:gd name="T70" fmla="+- 0 8778 6270"/>
                              <a:gd name="T71" fmla="*/ 8778 h 2510"/>
                              <a:gd name="T72" fmla="+- 0 5448 5336"/>
                              <a:gd name="T73" fmla="*/ T72 w 2260"/>
                              <a:gd name="T74" fmla="+- 0 8766 6270"/>
                              <a:gd name="T75" fmla="*/ 8766 h 2510"/>
                              <a:gd name="T76" fmla="+- 0 5387 5336"/>
                              <a:gd name="T77" fmla="*/ T76 w 2260"/>
                              <a:gd name="T78" fmla="+- 0 8728 6270"/>
                              <a:gd name="T79" fmla="*/ 8728 h 2510"/>
                              <a:gd name="T80" fmla="+- 0 5349 5336"/>
                              <a:gd name="T81" fmla="*/ T80 w 2260"/>
                              <a:gd name="T82" fmla="+- 0 8668 6270"/>
                              <a:gd name="T83" fmla="*/ 8668 h 2510"/>
                              <a:gd name="T84" fmla="+- 0 5337 5336"/>
                              <a:gd name="T85" fmla="*/ T84 w 2260"/>
                              <a:gd name="T86" fmla="+- 0 8601 6270"/>
                              <a:gd name="T87" fmla="*/ 8601 h 2510"/>
                              <a:gd name="T88" fmla="+- 0 5336 5336"/>
                              <a:gd name="T89" fmla="*/ T88 w 2260"/>
                              <a:gd name="T90" fmla="+- 0 8507 6270"/>
                              <a:gd name="T91" fmla="*/ 8507 h 2510"/>
                              <a:gd name="T92" fmla="+- 0 5336 5336"/>
                              <a:gd name="T93" fmla="*/ T92 w 2260"/>
                              <a:gd name="T94" fmla="+- 0 6541 6270"/>
                              <a:gd name="T95" fmla="*/ 6541 h 2510"/>
                              <a:gd name="T96" fmla="+- 0 5337 5336"/>
                              <a:gd name="T97" fmla="*/ T96 w 2260"/>
                              <a:gd name="T98" fmla="+- 0 6448 6270"/>
                              <a:gd name="T99" fmla="*/ 6448 h 2510"/>
                              <a:gd name="T100" fmla="+- 0 5349 5336"/>
                              <a:gd name="T101" fmla="*/ T100 w 2260"/>
                              <a:gd name="T102" fmla="+- 0 6382 6270"/>
                              <a:gd name="T103" fmla="*/ 6382 h 2510"/>
                              <a:gd name="T104" fmla="+- 0 5387 5336"/>
                              <a:gd name="T105" fmla="*/ T104 w 2260"/>
                              <a:gd name="T106" fmla="+- 0 6322 6270"/>
                              <a:gd name="T107" fmla="*/ 6322 h 2510"/>
                              <a:gd name="T108" fmla="+- 0 5448 5336"/>
                              <a:gd name="T109" fmla="*/ T108 w 2260"/>
                              <a:gd name="T110" fmla="+- 0 6283 6270"/>
                              <a:gd name="T111" fmla="*/ 6283 h 2510"/>
                              <a:gd name="T112" fmla="+- 0 5514 5336"/>
                              <a:gd name="T113" fmla="*/ T112 w 2260"/>
                              <a:gd name="T114" fmla="+- 0 6272 6270"/>
                              <a:gd name="T115" fmla="*/ 6272 h 2510"/>
                              <a:gd name="T116" fmla="+- 0 5608 5336"/>
                              <a:gd name="T117" fmla="*/ T116 w 2260"/>
                              <a:gd name="T118" fmla="+- 0 6270 6270"/>
                              <a:gd name="T119" fmla="*/ 6270 h 2510"/>
                              <a:gd name="T120" fmla="+- 0 5607 5336"/>
                              <a:gd name="T121" fmla="*/ T120 w 2260"/>
                              <a:gd name="T122" fmla="+- 0 6270 6270"/>
                              <a:gd name="T123" fmla="*/ 6270 h 2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260" h="2510">
                                <a:moveTo>
                                  <a:pt x="271" y="0"/>
                                </a:moveTo>
                                <a:lnTo>
                                  <a:pt x="1988" y="0"/>
                                </a:lnTo>
                                <a:lnTo>
                                  <a:pt x="2039" y="0"/>
                                </a:lnTo>
                                <a:lnTo>
                                  <a:pt x="2115" y="6"/>
                                </a:lnTo>
                                <a:lnTo>
                                  <a:pt x="2179" y="29"/>
                                </a:lnTo>
                                <a:lnTo>
                                  <a:pt x="2229" y="80"/>
                                </a:lnTo>
                                <a:lnTo>
                                  <a:pt x="2253" y="144"/>
                                </a:lnTo>
                                <a:lnTo>
                                  <a:pt x="2259" y="220"/>
                                </a:lnTo>
                                <a:lnTo>
                                  <a:pt x="2259" y="272"/>
                                </a:lnTo>
                                <a:lnTo>
                                  <a:pt x="2259" y="2239"/>
                                </a:lnTo>
                                <a:lnTo>
                                  <a:pt x="2257" y="2332"/>
                                </a:lnTo>
                                <a:lnTo>
                                  <a:pt x="2245" y="2398"/>
                                </a:lnTo>
                                <a:lnTo>
                                  <a:pt x="2207" y="2458"/>
                                </a:lnTo>
                                <a:lnTo>
                                  <a:pt x="2147" y="2496"/>
                                </a:lnTo>
                                <a:lnTo>
                                  <a:pt x="2081" y="2508"/>
                                </a:lnTo>
                                <a:lnTo>
                                  <a:pt x="1987" y="2510"/>
                                </a:lnTo>
                                <a:lnTo>
                                  <a:pt x="271" y="2510"/>
                                </a:lnTo>
                                <a:lnTo>
                                  <a:pt x="178" y="2508"/>
                                </a:lnTo>
                                <a:lnTo>
                                  <a:pt x="112" y="2496"/>
                                </a:lnTo>
                                <a:lnTo>
                                  <a:pt x="51" y="2458"/>
                                </a:lnTo>
                                <a:lnTo>
                                  <a:pt x="13" y="2398"/>
                                </a:lnTo>
                                <a:lnTo>
                                  <a:pt x="1" y="2331"/>
                                </a:lnTo>
                                <a:lnTo>
                                  <a:pt x="0" y="2237"/>
                                </a:lnTo>
                                <a:lnTo>
                                  <a:pt x="0" y="271"/>
                                </a:lnTo>
                                <a:lnTo>
                                  <a:pt x="1" y="178"/>
                                </a:lnTo>
                                <a:lnTo>
                                  <a:pt x="13" y="112"/>
                                </a:lnTo>
                                <a:lnTo>
                                  <a:pt x="51" y="52"/>
                                </a:lnTo>
                                <a:lnTo>
                                  <a:pt x="112" y="13"/>
                                </a:lnTo>
                                <a:lnTo>
                                  <a:pt x="178" y="2"/>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 name="Picture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014" y="5419"/>
                            <a:ext cx="2260" cy="2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Freeform 69"/>
                        <wps:cNvSpPr>
                          <a:spLocks/>
                        </wps:cNvSpPr>
                        <wps:spPr bwMode="auto">
                          <a:xfrm>
                            <a:off x="8014" y="5419"/>
                            <a:ext cx="2260" cy="2594"/>
                          </a:xfrm>
                          <a:custGeom>
                            <a:avLst/>
                            <a:gdLst>
                              <a:gd name="T0" fmla="+- 0 8286 8015"/>
                              <a:gd name="T1" fmla="*/ T0 w 2260"/>
                              <a:gd name="T2" fmla="+- 0 5419 5419"/>
                              <a:gd name="T3" fmla="*/ 5419 h 2594"/>
                              <a:gd name="T4" fmla="+- 0 10003 8015"/>
                              <a:gd name="T5" fmla="*/ T4 w 2260"/>
                              <a:gd name="T6" fmla="+- 0 5419 5419"/>
                              <a:gd name="T7" fmla="*/ 5419 h 2594"/>
                              <a:gd name="T8" fmla="+- 0 10055 8015"/>
                              <a:gd name="T9" fmla="*/ T8 w 2260"/>
                              <a:gd name="T10" fmla="+- 0 5419 5419"/>
                              <a:gd name="T11" fmla="*/ 5419 h 2594"/>
                              <a:gd name="T12" fmla="+- 0 10130 8015"/>
                              <a:gd name="T13" fmla="*/ T12 w 2260"/>
                              <a:gd name="T14" fmla="+- 0 5425 5419"/>
                              <a:gd name="T15" fmla="*/ 5425 h 2594"/>
                              <a:gd name="T16" fmla="+- 0 10195 8015"/>
                              <a:gd name="T17" fmla="*/ T16 w 2260"/>
                              <a:gd name="T18" fmla="+- 0 5448 5419"/>
                              <a:gd name="T19" fmla="*/ 5448 h 2594"/>
                              <a:gd name="T20" fmla="+- 0 10245 8015"/>
                              <a:gd name="T21" fmla="*/ T20 w 2260"/>
                              <a:gd name="T22" fmla="+- 0 5499 5419"/>
                              <a:gd name="T23" fmla="*/ 5499 h 2594"/>
                              <a:gd name="T24" fmla="+- 0 10268 8015"/>
                              <a:gd name="T25" fmla="*/ T24 w 2260"/>
                              <a:gd name="T26" fmla="+- 0 5563 5419"/>
                              <a:gd name="T27" fmla="*/ 5563 h 2594"/>
                              <a:gd name="T28" fmla="+- 0 10274 8015"/>
                              <a:gd name="T29" fmla="*/ T28 w 2260"/>
                              <a:gd name="T30" fmla="+- 0 5639 5419"/>
                              <a:gd name="T31" fmla="*/ 5639 h 2594"/>
                              <a:gd name="T32" fmla="+- 0 10274 8015"/>
                              <a:gd name="T33" fmla="*/ T32 w 2260"/>
                              <a:gd name="T34" fmla="+- 0 5691 5419"/>
                              <a:gd name="T35" fmla="*/ 5691 h 2594"/>
                              <a:gd name="T36" fmla="+- 0 10274 8015"/>
                              <a:gd name="T37" fmla="*/ T36 w 2260"/>
                              <a:gd name="T38" fmla="+- 0 7741 5419"/>
                              <a:gd name="T39" fmla="*/ 7741 h 2594"/>
                              <a:gd name="T40" fmla="+- 0 10272 8015"/>
                              <a:gd name="T41" fmla="*/ T40 w 2260"/>
                              <a:gd name="T42" fmla="+- 0 7834 5419"/>
                              <a:gd name="T43" fmla="*/ 7834 h 2594"/>
                              <a:gd name="T44" fmla="+- 0 10261 8015"/>
                              <a:gd name="T45" fmla="*/ T44 w 2260"/>
                              <a:gd name="T46" fmla="+- 0 7900 5419"/>
                              <a:gd name="T47" fmla="*/ 7900 h 2594"/>
                              <a:gd name="T48" fmla="+- 0 10222 8015"/>
                              <a:gd name="T49" fmla="*/ T48 w 2260"/>
                              <a:gd name="T50" fmla="+- 0 7960 5419"/>
                              <a:gd name="T51" fmla="*/ 7960 h 2594"/>
                              <a:gd name="T52" fmla="+- 0 10162 8015"/>
                              <a:gd name="T53" fmla="*/ T52 w 2260"/>
                              <a:gd name="T54" fmla="+- 0 7999 5419"/>
                              <a:gd name="T55" fmla="*/ 7999 h 2594"/>
                              <a:gd name="T56" fmla="+- 0 10096 8015"/>
                              <a:gd name="T57" fmla="*/ T56 w 2260"/>
                              <a:gd name="T58" fmla="+- 0 8011 5419"/>
                              <a:gd name="T59" fmla="*/ 8011 h 2594"/>
                              <a:gd name="T60" fmla="+- 0 10002 8015"/>
                              <a:gd name="T61" fmla="*/ T60 w 2260"/>
                              <a:gd name="T62" fmla="+- 0 8012 5419"/>
                              <a:gd name="T63" fmla="*/ 8012 h 2594"/>
                              <a:gd name="T64" fmla="+- 0 8286 8015"/>
                              <a:gd name="T65" fmla="*/ T64 w 2260"/>
                              <a:gd name="T66" fmla="+- 0 8012 5419"/>
                              <a:gd name="T67" fmla="*/ 8012 h 2594"/>
                              <a:gd name="T68" fmla="+- 0 8193 8015"/>
                              <a:gd name="T69" fmla="*/ T68 w 2260"/>
                              <a:gd name="T70" fmla="+- 0 8011 5419"/>
                              <a:gd name="T71" fmla="*/ 8011 h 2594"/>
                              <a:gd name="T72" fmla="+- 0 8127 8015"/>
                              <a:gd name="T73" fmla="*/ T72 w 2260"/>
                              <a:gd name="T74" fmla="+- 0 7999 5419"/>
                              <a:gd name="T75" fmla="*/ 7999 h 2594"/>
                              <a:gd name="T76" fmla="+- 0 8067 8015"/>
                              <a:gd name="T77" fmla="*/ T76 w 2260"/>
                              <a:gd name="T78" fmla="+- 0 7960 5419"/>
                              <a:gd name="T79" fmla="*/ 7960 h 2594"/>
                              <a:gd name="T80" fmla="+- 0 8028 8015"/>
                              <a:gd name="T81" fmla="*/ T80 w 2260"/>
                              <a:gd name="T82" fmla="+- 0 7900 5419"/>
                              <a:gd name="T83" fmla="*/ 7900 h 2594"/>
                              <a:gd name="T84" fmla="+- 0 8016 8015"/>
                              <a:gd name="T85" fmla="*/ T84 w 2260"/>
                              <a:gd name="T86" fmla="+- 0 7834 5419"/>
                              <a:gd name="T87" fmla="*/ 7834 h 2594"/>
                              <a:gd name="T88" fmla="+- 0 8015 8015"/>
                              <a:gd name="T89" fmla="*/ T88 w 2260"/>
                              <a:gd name="T90" fmla="+- 0 7740 5419"/>
                              <a:gd name="T91" fmla="*/ 7740 h 2594"/>
                              <a:gd name="T92" fmla="+- 0 8015 8015"/>
                              <a:gd name="T93" fmla="*/ T92 w 2260"/>
                              <a:gd name="T94" fmla="+- 0 5690 5419"/>
                              <a:gd name="T95" fmla="*/ 5690 h 2594"/>
                              <a:gd name="T96" fmla="+- 0 8016 8015"/>
                              <a:gd name="T97" fmla="*/ T96 w 2260"/>
                              <a:gd name="T98" fmla="+- 0 5597 5419"/>
                              <a:gd name="T99" fmla="*/ 5597 h 2594"/>
                              <a:gd name="T100" fmla="+- 0 8028 8015"/>
                              <a:gd name="T101" fmla="*/ T100 w 2260"/>
                              <a:gd name="T102" fmla="+- 0 5531 5419"/>
                              <a:gd name="T103" fmla="*/ 5531 h 2594"/>
                              <a:gd name="T104" fmla="+- 0 8067 8015"/>
                              <a:gd name="T105" fmla="*/ T104 w 2260"/>
                              <a:gd name="T106" fmla="+- 0 5471 5419"/>
                              <a:gd name="T107" fmla="*/ 5471 h 2594"/>
                              <a:gd name="T108" fmla="+- 0 8127 8015"/>
                              <a:gd name="T109" fmla="*/ T108 w 2260"/>
                              <a:gd name="T110" fmla="+- 0 5432 5419"/>
                              <a:gd name="T111" fmla="*/ 5432 h 2594"/>
                              <a:gd name="T112" fmla="+- 0 8193 8015"/>
                              <a:gd name="T113" fmla="*/ T112 w 2260"/>
                              <a:gd name="T114" fmla="+- 0 5421 5419"/>
                              <a:gd name="T115" fmla="*/ 5421 h 2594"/>
                              <a:gd name="T116" fmla="+- 0 8287 8015"/>
                              <a:gd name="T117" fmla="*/ T116 w 2260"/>
                              <a:gd name="T118" fmla="+- 0 5419 5419"/>
                              <a:gd name="T119" fmla="*/ 5419 h 2594"/>
                              <a:gd name="T120" fmla="+- 0 8286 8015"/>
                              <a:gd name="T121" fmla="*/ T120 w 2260"/>
                              <a:gd name="T122" fmla="+- 0 5419 5419"/>
                              <a:gd name="T123" fmla="*/ 5419 h 2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260" h="2594">
                                <a:moveTo>
                                  <a:pt x="271" y="0"/>
                                </a:moveTo>
                                <a:lnTo>
                                  <a:pt x="1988" y="0"/>
                                </a:lnTo>
                                <a:lnTo>
                                  <a:pt x="2040" y="0"/>
                                </a:lnTo>
                                <a:lnTo>
                                  <a:pt x="2115" y="6"/>
                                </a:lnTo>
                                <a:lnTo>
                                  <a:pt x="2180" y="29"/>
                                </a:lnTo>
                                <a:lnTo>
                                  <a:pt x="2230" y="80"/>
                                </a:lnTo>
                                <a:lnTo>
                                  <a:pt x="2253" y="144"/>
                                </a:lnTo>
                                <a:lnTo>
                                  <a:pt x="2259" y="220"/>
                                </a:lnTo>
                                <a:lnTo>
                                  <a:pt x="2259" y="272"/>
                                </a:lnTo>
                                <a:lnTo>
                                  <a:pt x="2259" y="2322"/>
                                </a:lnTo>
                                <a:lnTo>
                                  <a:pt x="2257" y="2415"/>
                                </a:lnTo>
                                <a:lnTo>
                                  <a:pt x="2246" y="2481"/>
                                </a:lnTo>
                                <a:lnTo>
                                  <a:pt x="2207" y="2541"/>
                                </a:lnTo>
                                <a:lnTo>
                                  <a:pt x="2147" y="2580"/>
                                </a:lnTo>
                                <a:lnTo>
                                  <a:pt x="2081" y="2592"/>
                                </a:lnTo>
                                <a:lnTo>
                                  <a:pt x="1987" y="2593"/>
                                </a:lnTo>
                                <a:lnTo>
                                  <a:pt x="271" y="2593"/>
                                </a:lnTo>
                                <a:lnTo>
                                  <a:pt x="178" y="2592"/>
                                </a:lnTo>
                                <a:lnTo>
                                  <a:pt x="112" y="2580"/>
                                </a:lnTo>
                                <a:lnTo>
                                  <a:pt x="52" y="2541"/>
                                </a:lnTo>
                                <a:lnTo>
                                  <a:pt x="13" y="2481"/>
                                </a:lnTo>
                                <a:lnTo>
                                  <a:pt x="1" y="2415"/>
                                </a:lnTo>
                                <a:lnTo>
                                  <a:pt x="0" y="2321"/>
                                </a:lnTo>
                                <a:lnTo>
                                  <a:pt x="0" y="271"/>
                                </a:lnTo>
                                <a:lnTo>
                                  <a:pt x="1" y="178"/>
                                </a:lnTo>
                                <a:lnTo>
                                  <a:pt x="13" y="112"/>
                                </a:lnTo>
                                <a:lnTo>
                                  <a:pt x="52" y="52"/>
                                </a:lnTo>
                                <a:lnTo>
                                  <a:pt x="112" y="13"/>
                                </a:lnTo>
                                <a:lnTo>
                                  <a:pt x="178" y="2"/>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Rectangle 68"/>
                        <wps:cNvSpPr>
                          <a:spLocks noChangeArrowheads="1"/>
                        </wps:cNvSpPr>
                        <wps:spPr bwMode="auto">
                          <a:xfrm>
                            <a:off x="1524" y="9103"/>
                            <a:ext cx="2061" cy="488"/>
                          </a:xfrm>
                          <a:prstGeom prst="rect">
                            <a:avLst/>
                          </a:prstGeom>
                          <a:noFill/>
                          <a:ln w="58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80" y="10672"/>
                            <a:ext cx="3103"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Freeform 66"/>
                        <wps:cNvSpPr>
                          <a:spLocks/>
                        </wps:cNvSpPr>
                        <wps:spPr bwMode="auto">
                          <a:xfrm>
                            <a:off x="1480" y="10672"/>
                            <a:ext cx="3103" cy="405"/>
                          </a:xfrm>
                          <a:custGeom>
                            <a:avLst/>
                            <a:gdLst>
                              <a:gd name="T0" fmla="+- 0 1683 1481"/>
                              <a:gd name="T1" fmla="*/ T0 w 3103"/>
                              <a:gd name="T2" fmla="+- 0 10672 10672"/>
                              <a:gd name="T3" fmla="*/ 10672 h 405"/>
                              <a:gd name="T4" fmla="+- 0 4380 1481"/>
                              <a:gd name="T5" fmla="*/ T4 w 3103"/>
                              <a:gd name="T6" fmla="+- 0 10672 10672"/>
                              <a:gd name="T7" fmla="*/ 10672 h 405"/>
                              <a:gd name="T8" fmla="+- 0 4385 1481"/>
                              <a:gd name="T9" fmla="*/ T8 w 3103"/>
                              <a:gd name="T10" fmla="+- 0 10672 10672"/>
                              <a:gd name="T11" fmla="*/ 10672 h 405"/>
                              <a:gd name="T12" fmla="+- 0 4485 1481"/>
                              <a:gd name="T13" fmla="*/ T12 w 3103"/>
                              <a:gd name="T14" fmla="+- 0 10691 10672"/>
                              <a:gd name="T15" fmla="*/ 10691 h 405"/>
                              <a:gd name="T16" fmla="+- 0 4564 1481"/>
                              <a:gd name="T17" fmla="*/ T16 w 3103"/>
                              <a:gd name="T18" fmla="+- 0 10770 10672"/>
                              <a:gd name="T19" fmla="*/ 10770 h 405"/>
                              <a:gd name="T20" fmla="+- 0 4582 1481"/>
                              <a:gd name="T21" fmla="*/ T20 w 3103"/>
                              <a:gd name="T22" fmla="+- 0 10843 10672"/>
                              <a:gd name="T23" fmla="*/ 10843 h 405"/>
                              <a:gd name="T24" fmla="+- 0 4583 1481"/>
                              <a:gd name="T25" fmla="*/ T24 w 3103"/>
                              <a:gd name="T26" fmla="+- 0 10875 10672"/>
                              <a:gd name="T27" fmla="*/ 10875 h 405"/>
                              <a:gd name="T28" fmla="+- 0 4583 1481"/>
                              <a:gd name="T29" fmla="*/ T28 w 3103"/>
                              <a:gd name="T30" fmla="+- 0 10880 10672"/>
                              <a:gd name="T31" fmla="*/ 10880 h 405"/>
                              <a:gd name="T32" fmla="+- 0 4564 1481"/>
                              <a:gd name="T33" fmla="*/ T32 w 3103"/>
                              <a:gd name="T34" fmla="+- 0 10980 10672"/>
                              <a:gd name="T35" fmla="*/ 10980 h 405"/>
                              <a:gd name="T36" fmla="+- 0 4485 1481"/>
                              <a:gd name="T37" fmla="*/ T36 w 3103"/>
                              <a:gd name="T38" fmla="+- 0 11058 10672"/>
                              <a:gd name="T39" fmla="*/ 11058 h 405"/>
                              <a:gd name="T40" fmla="+- 0 4412 1481"/>
                              <a:gd name="T41" fmla="*/ T40 w 3103"/>
                              <a:gd name="T42" fmla="+- 0 11076 10672"/>
                              <a:gd name="T43" fmla="*/ 11076 h 405"/>
                              <a:gd name="T44" fmla="+- 0 4380 1481"/>
                              <a:gd name="T45" fmla="*/ T44 w 3103"/>
                              <a:gd name="T46" fmla="+- 0 11077 10672"/>
                              <a:gd name="T47" fmla="*/ 11077 h 405"/>
                              <a:gd name="T48" fmla="+- 0 1683 1481"/>
                              <a:gd name="T49" fmla="*/ T48 w 3103"/>
                              <a:gd name="T50" fmla="+- 0 11077 10672"/>
                              <a:gd name="T51" fmla="*/ 11077 h 405"/>
                              <a:gd name="T52" fmla="+- 0 1578 1481"/>
                              <a:gd name="T53" fmla="*/ T52 w 3103"/>
                              <a:gd name="T54" fmla="+- 0 11058 10672"/>
                              <a:gd name="T55" fmla="*/ 11058 h 405"/>
                              <a:gd name="T56" fmla="+- 0 1500 1481"/>
                              <a:gd name="T57" fmla="*/ T56 w 3103"/>
                              <a:gd name="T58" fmla="+- 0 10980 10672"/>
                              <a:gd name="T59" fmla="*/ 10980 h 405"/>
                              <a:gd name="T60" fmla="+- 0 1482 1481"/>
                              <a:gd name="T61" fmla="*/ T60 w 3103"/>
                              <a:gd name="T62" fmla="+- 0 10907 10672"/>
                              <a:gd name="T63" fmla="*/ 10907 h 405"/>
                              <a:gd name="T64" fmla="+- 0 1481 1481"/>
                              <a:gd name="T65" fmla="*/ T64 w 3103"/>
                              <a:gd name="T66" fmla="+- 0 10875 10672"/>
                              <a:gd name="T67" fmla="*/ 10875 h 405"/>
                              <a:gd name="T68" fmla="+- 0 1481 1481"/>
                              <a:gd name="T69" fmla="*/ T68 w 3103"/>
                              <a:gd name="T70" fmla="+- 0 10870 10672"/>
                              <a:gd name="T71" fmla="*/ 10870 h 405"/>
                              <a:gd name="T72" fmla="+- 0 1500 1481"/>
                              <a:gd name="T73" fmla="*/ T72 w 3103"/>
                              <a:gd name="T74" fmla="+- 0 10770 10672"/>
                              <a:gd name="T75" fmla="*/ 10770 h 405"/>
                              <a:gd name="T76" fmla="+- 0 1578 1481"/>
                              <a:gd name="T77" fmla="*/ T76 w 3103"/>
                              <a:gd name="T78" fmla="+- 0 10691 10672"/>
                              <a:gd name="T79" fmla="*/ 10691 h 405"/>
                              <a:gd name="T80" fmla="+- 0 1651 1481"/>
                              <a:gd name="T81" fmla="*/ T80 w 3103"/>
                              <a:gd name="T82" fmla="+- 0 10673 10672"/>
                              <a:gd name="T83" fmla="*/ 10673 h 405"/>
                              <a:gd name="T84" fmla="+- 0 1683 1481"/>
                              <a:gd name="T85" fmla="*/ T84 w 3103"/>
                              <a:gd name="T86" fmla="+- 0 10672 10672"/>
                              <a:gd name="T87" fmla="*/ 10672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103" h="405">
                                <a:moveTo>
                                  <a:pt x="202" y="0"/>
                                </a:moveTo>
                                <a:lnTo>
                                  <a:pt x="2899" y="0"/>
                                </a:lnTo>
                                <a:lnTo>
                                  <a:pt x="2904" y="0"/>
                                </a:lnTo>
                                <a:lnTo>
                                  <a:pt x="3004" y="19"/>
                                </a:lnTo>
                                <a:lnTo>
                                  <a:pt x="3083" y="98"/>
                                </a:lnTo>
                                <a:lnTo>
                                  <a:pt x="3101" y="171"/>
                                </a:lnTo>
                                <a:lnTo>
                                  <a:pt x="3102" y="203"/>
                                </a:lnTo>
                                <a:lnTo>
                                  <a:pt x="3102" y="208"/>
                                </a:lnTo>
                                <a:lnTo>
                                  <a:pt x="3083" y="308"/>
                                </a:lnTo>
                                <a:lnTo>
                                  <a:pt x="3004" y="386"/>
                                </a:lnTo>
                                <a:lnTo>
                                  <a:pt x="2931" y="404"/>
                                </a:lnTo>
                                <a:lnTo>
                                  <a:pt x="2899" y="405"/>
                                </a:lnTo>
                                <a:lnTo>
                                  <a:pt x="202" y="405"/>
                                </a:lnTo>
                                <a:lnTo>
                                  <a:pt x="97" y="386"/>
                                </a:lnTo>
                                <a:lnTo>
                                  <a:pt x="19" y="308"/>
                                </a:lnTo>
                                <a:lnTo>
                                  <a:pt x="1" y="235"/>
                                </a:lnTo>
                                <a:lnTo>
                                  <a:pt x="0" y="203"/>
                                </a:lnTo>
                                <a:lnTo>
                                  <a:pt x="0" y="198"/>
                                </a:lnTo>
                                <a:lnTo>
                                  <a:pt x="19" y="98"/>
                                </a:lnTo>
                                <a:lnTo>
                                  <a:pt x="97" y="19"/>
                                </a:lnTo>
                                <a:lnTo>
                                  <a:pt x="170" y="1"/>
                                </a:lnTo>
                                <a:lnTo>
                                  <a:pt x="202"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53" y="10187"/>
                            <a:ext cx="3103"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Freeform 64"/>
                        <wps:cNvSpPr>
                          <a:spLocks/>
                        </wps:cNvSpPr>
                        <wps:spPr bwMode="auto">
                          <a:xfrm>
                            <a:off x="1453" y="10187"/>
                            <a:ext cx="3103" cy="405"/>
                          </a:xfrm>
                          <a:custGeom>
                            <a:avLst/>
                            <a:gdLst>
                              <a:gd name="T0" fmla="+- 0 1656 1453"/>
                              <a:gd name="T1" fmla="*/ T0 w 3103"/>
                              <a:gd name="T2" fmla="+- 0 10188 10188"/>
                              <a:gd name="T3" fmla="*/ 10188 h 405"/>
                              <a:gd name="T4" fmla="+- 0 4353 1453"/>
                              <a:gd name="T5" fmla="*/ T4 w 3103"/>
                              <a:gd name="T6" fmla="+- 0 10188 10188"/>
                              <a:gd name="T7" fmla="*/ 10188 h 405"/>
                              <a:gd name="T8" fmla="+- 0 4358 1453"/>
                              <a:gd name="T9" fmla="*/ T8 w 3103"/>
                              <a:gd name="T10" fmla="+- 0 10188 10188"/>
                              <a:gd name="T11" fmla="*/ 10188 h 405"/>
                              <a:gd name="T12" fmla="+- 0 4458 1453"/>
                              <a:gd name="T13" fmla="*/ T12 w 3103"/>
                              <a:gd name="T14" fmla="+- 0 10207 10188"/>
                              <a:gd name="T15" fmla="*/ 10207 h 405"/>
                              <a:gd name="T16" fmla="+- 0 4536 1453"/>
                              <a:gd name="T17" fmla="*/ T16 w 3103"/>
                              <a:gd name="T18" fmla="+- 0 10285 10188"/>
                              <a:gd name="T19" fmla="*/ 10285 h 405"/>
                              <a:gd name="T20" fmla="+- 0 4554 1453"/>
                              <a:gd name="T21" fmla="*/ T20 w 3103"/>
                              <a:gd name="T22" fmla="+- 0 10358 10188"/>
                              <a:gd name="T23" fmla="*/ 10358 h 405"/>
                              <a:gd name="T24" fmla="+- 0 4555 1453"/>
                              <a:gd name="T25" fmla="*/ T24 w 3103"/>
                              <a:gd name="T26" fmla="+- 0 10390 10188"/>
                              <a:gd name="T27" fmla="*/ 10390 h 405"/>
                              <a:gd name="T28" fmla="+- 0 4555 1453"/>
                              <a:gd name="T29" fmla="*/ T28 w 3103"/>
                              <a:gd name="T30" fmla="+- 0 10395 10188"/>
                              <a:gd name="T31" fmla="*/ 10395 h 405"/>
                              <a:gd name="T32" fmla="+- 0 4536 1453"/>
                              <a:gd name="T33" fmla="*/ T32 w 3103"/>
                              <a:gd name="T34" fmla="+- 0 10495 10188"/>
                              <a:gd name="T35" fmla="*/ 10495 h 405"/>
                              <a:gd name="T36" fmla="+- 0 4458 1453"/>
                              <a:gd name="T37" fmla="*/ T36 w 3103"/>
                              <a:gd name="T38" fmla="+- 0 10574 10188"/>
                              <a:gd name="T39" fmla="*/ 10574 h 405"/>
                              <a:gd name="T40" fmla="+- 0 4385 1453"/>
                              <a:gd name="T41" fmla="*/ T40 w 3103"/>
                              <a:gd name="T42" fmla="+- 0 10592 10188"/>
                              <a:gd name="T43" fmla="*/ 10592 h 405"/>
                              <a:gd name="T44" fmla="+- 0 4353 1453"/>
                              <a:gd name="T45" fmla="*/ T44 w 3103"/>
                              <a:gd name="T46" fmla="+- 0 10593 10188"/>
                              <a:gd name="T47" fmla="*/ 10593 h 405"/>
                              <a:gd name="T48" fmla="+- 0 1656 1453"/>
                              <a:gd name="T49" fmla="*/ T48 w 3103"/>
                              <a:gd name="T50" fmla="+- 0 10593 10188"/>
                              <a:gd name="T51" fmla="*/ 10593 h 405"/>
                              <a:gd name="T52" fmla="+- 0 1551 1453"/>
                              <a:gd name="T53" fmla="*/ T52 w 3103"/>
                              <a:gd name="T54" fmla="+- 0 10574 10188"/>
                              <a:gd name="T55" fmla="*/ 10574 h 405"/>
                              <a:gd name="T56" fmla="+- 0 1472 1453"/>
                              <a:gd name="T57" fmla="*/ T56 w 3103"/>
                              <a:gd name="T58" fmla="+- 0 10495 10188"/>
                              <a:gd name="T59" fmla="*/ 10495 h 405"/>
                              <a:gd name="T60" fmla="+- 0 1454 1453"/>
                              <a:gd name="T61" fmla="*/ T60 w 3103"/>
                              <a:gd name="T62" fmla="+- 0 10422 10188"/>
                              <a:gd name="T63" fmla="*/ 10422 h 405"/>
                              <a:gd name="T64" fmla="+- 0 1453 1453"/>
                              <a:gd name="T65" fmla="*/ T64 w 3103"/>
                              <a:gd name="T66" fmla="+- 0 10390 10188"/>
                              <a:gd name="T67" fmla="*/ 10390 h 405"/>
                              <a:gd name="T68" fmla="+- 0 1453 1453"/>
                              <a:gd name="T69" fmla="*/ T68 w 3103"/>
                              <a:gd name="T70" fmla="+- 0 10385 10188"/>
                              <a:gd name="T71" fmla="*/ 10385 h 405"/>
                              <a:gd name="T72" fmla="+- 0 1472 1453"/>
                              <a:gd name="T73" fmla="*/ T72 w 3103"/>
                              <a:gd name="T74" fmla="+- 0 10285 10188"/>
                              <a:gd name="T75" fmla="*/ 10285 h 405"/>
                              <a:gd name="T76" fmla="+- 0 1551 1453"/>
                              <a:gd name="T77" fmla="*/ T76 w 3103"/>
                              <a:gd name="T78" fmla="+- 0 10207 10188"/>
                              <a:gd name="T79" fmla="*/ 10207 h 405"/>
                              <a:gd name="T80" fmla="+- 0 1623 1453"/>
                              <a:gd name="T81" fmla="*/ T80 w 3103"/>
                              <a:gd name="T82" fmla="+- 0 10189 10188"/>
                              <a:gd name="T83" fmla="*/ 10189 h 405"/>
                              <a:gd name="T84" fmla="+- 0 1656 1453"/>
                              <a:gd name="T85" fmla="*/ T84 w 3103"/>
                              <a:gd name="T86" fmla="+- 0 10188 10188"/>
                              <a:gd name="T87" fmla="*/ 10188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103" h="405">
                                <a:moveTo>
                                  <a:pt x="203" y="0"/>
                                </a:moveTo>
                                <a:lnTo>
                                  <a:pt x="2900" y="0"/>
                                </a:lnTo>
                                <a:lnTo>
                                  <a:pt x="2905" y="0"/>
                                </a:lnTo>
                                <a:lnTo>
                                  <a:pt x="3005" y="19"/>
                                </a:lnTo>
                                <a:lnTo>
                                  <a:pt x="3083" y="97"/>
                                </a:lnTo>
                                <a:lnTo>
                                  <a:pt x="3101" y="170"/>
                                </a:lnTo>
                                <a:lnTo>
                                  <a:pt x="3102" y="202"/>
                                </a:lnTo>
                                <a:lnTo>
                                  <a:pt x="3102" y="207"/>
                                </a:lnTo>
                                <a:lnTo>
                                  <a:pt x="3083" y="307"/>
                                </a:lnTo>
                                <a:lnTo>
                                  <a:pt x="3005" y="386"/>
                                </a:lnTo>
                                <a:lnTo>
                                  <a:pt x="2932" y="404"/>
                                </a:lnTo>
                                <a:lnTo>
                                  <a:pt x="2900" y="405"/>
                                </a:lnTo>
                                <a:lnTo>
                                  <a:pt x="203" y="405"/>
                                </a:lnTo>
                                <a:lnTo>
                                  <a:pt x="98" y="386"/>
                                </a:lnTo>
                                <a:lnTo>
                                  <a:pt x="19" y="307"/>
                                </a:lnTo>
                                <a:lnTo>
                                  <a:pt x="1" y="234"/>
                                </a:lnTo>
                                <a:lnTo>
                                  <a:pt x="0" y="202"/>
                                </a:lnTo>
                                <a:lnTo>
                                  <a:pt x="0" y="197"/>
                                </a:lnTo>
                                <a:lnTo>
                                  <a:pt x="19" y="97"/>
                                </a:lnTo>
                                <a:lnTo>
                                  <a:pt x="98" y="19"/>
                                </a:lnTo>
                                <a:lnTo>
                                  <a:pt x="170" y="1"/>
                                </a:lnTo>
                                <a:lnTo>
                                  <a:pt x="203"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453" y="9703"/>
                            <a:ext cx="3103"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Freeform 62"/>
                        <wps:cNvSpPr>
                          <a:spLocks/>
                        </wps:cNvSpPr>
                        <wps:spPr bwMode="auto">
                          <a:xfrm>
                            <a:off x="1453" y="9703"/>
                            <a:ext cx="3103" cy="405"/>
                          </a:xfrm>
                          <a:custGeom>
                            <a:avLst/>
                            <a:gdLst>
                              <a:gd name="T0" fmla="+- 0 1656 1453"/>
                              <a:gd name="T1" fmla="*/ T0 w 3103"/>
                              <a:gd name="T2" fmla="+- 0 9704 9704"/>
                              <a:gd name="T3" fmla="*/ 9704 h 405"/>
                              <a:gd name="T4" fmla="+- 0 4353 1453"/>
                              <a:gd name="T5" fmla="*/ T4 w 3103"/>
                              <a:gd name="T6" fmla="+- 0 9704 9704"/>
                              <a:gd name="T7" fmla="*/ 9704 h 405"/>
                              <a:gd name="T8" fmla="+- 0 4358 1453"/>
                              <a:gd name="T9" fmla="*/ T8 w 3103"/>
                              <a:gd name="T10" fmla="+- 0 9704 9704"/>
                              <a:gd name="T11" fmla="*/ 9704 h 405"/>
                              <a:gd name="T12" fmla="+- 0 4458 1453"/>
                              <a:gd name="T13" fmla="*/ T12 w 3103"/>
                              <a:gd name="T14" fmla="+- 0 9723 9704"/>
                              <a:gd name="T15" fmla="*/ 9723 h 405"/>
                              <a:gd name="T16" fmla="+- 0 4536 1453"/>
                              <a:gd name="T17" fmla="*/ T16 w 3103"/>
                              <a:gd name="T18" fmla="+- 0 9801 9704"/>
                              <a:gd name="T19" fmla="*/ 9801 h 405"/>
                              <a:gd name="T20" fmla="+- 0 4554 1453"/>
                              <a:gd name="T21" fmla="*/ T20 w 3103"/>
                              <a:gd name="T22" fmla="+- 0 9874 9704"/>
                              <a:gd name="T23" fmla="*/ 9874 h 405"/>
                              <a:gd name="T24" fmla="+- 0 4555 1453"/>
                              <a:gd name="T25" fmla="*/ T24 w 3103"/>
                              <a:gd name="T26" fmla="+- 0 9906 9704"/>
                              <a:gd name="T27" fmla="*/ 9906 h 405"/>
                              <a:gd name="T28" fmla="+- 0 4555 1453"/>
                              <a:gd name="T29" fmla="*/ T28 w 3103"/>
                              <a:gd name="T30" fmla="+- 0 9911 9704"/>
                              <a:gd name="T31" fmla="*/ 9911 h 405"/>
                              <a:gd name="T32" fmla="+- 0 4536 1453"/>
                              <a:gd name="T33" fmla="*/ T32 w 3103"/>
                              <a:gd name="T34" fmla="+- 0 10011 9704"/>
                              <a:gd name="T35" fmla="*/ 10011 h 405"/>
                              <a:gd name="T36" fmla="+- 0 4458 1453"/>
                              <a:gd name="T37" fmla="*/ T36 w 3103"/>
                              <a:gd name="T38" fmla="+- 0 10089 9704"/>
                              <a:gd name="T39" fmla="*/ 10089 h 405"/>
                              <a:gd name="T40" fmla="+- 0 4385 1453"/>
                              <a:gd name="T41" fmla="*/ T40 w 3103"/>
                              <a:gd name="T42" fmla="+- 0 10107 9704"/>
                              <a:gd name="T43" fmla="*/ 10107 h 405"/>
                              <a:gd name="T44" fmla="+- 0 4353 1453"/>
                              <a:gd name="T45" fmla="*/ T44 w 3103"/>
                              <a:gd name="T46" fmla="+- 0 10108 9704"/>
                              <a:gd name="T47" fmla="*/ 10108 h 405"/>
                              <a:gd name="T48" fmla="+- 0 1656 1453"/>
                              <a:gd name="T49" fmla="*/ T48 w 3103"/>
                              <a:gd name="T50" fmla="+- 0 10108 9704"/>
                              <a:gd name="T51" fmla="*/ 10108 h 405"/>
                              <a:gd name="T52" fmla="+- 0 1551 1453"/>
                              <a:gd name="T53" fmla="*/ T52 w 3103"/>
                              <a:gd name="T54" fmla="+- 0 10089 9704"/>
                              <a:gd name="T55" fmla="*/ 10089 h 405"/>
                              <a:gd name="T56" fmla="+- 0 1472 1453"/>
                              <a:gd name="T57" fmla="*/ T56 w 3103"/>
                              <a:gd name="T58" fmla="+- 0 10011 9704"/>
                              <a:gd name="T59" fmla="*/ 10011 h 405"/>
                              <a:gd name="T60" fmla="+- 0 1454 1453"/>
                              <a:gd name="T61" fmla="*/ T60 w 3103"/>
                              <a:gd name="T62" fmla="+- 0 9938 9704"/>
                              <a:gd name="T63" fmla="*/ 9938 h 405"/>
                              <a:gd name="T64" fmla="+- 0 1453 1453"/>
                              <a:gd name="T65" fmla="*/ T64 w 3103"/>
                              <a:gd name="T66" fmla="+- 0 9906 9704"/>
                              <a:gd name="T67" fmla="*/ 9906 h 405"/>
                              <a:gd name="T68" fmla="+- 0 1453 1453"/>
                              <a:gd name="T69" fmla="*/ T68 w 3103"/>
                              <a:gd name="T70" fmla="+- 0 9901 9704"/>
                              <a:gd name="T71" fmla="*/ 9901 h 405"/>
                              <a:gd name="T72" fmla="+- 0 1472 1453"/>
                              <a:gd name="T73" fmla="*/ T72 w 3103"/>
                              <a:gd name="T74" fmla="+- 0 9801 9704"/>
                              <a:gd name="T75" fmla="*/ 9801 h 405"/>
                              <a:gd name="T76" fmla="+- 0 1551 1453"/>
                              <a:gd name="T77" fmla="*/ T76 w 3103"/>
                              <a:gd name="T78" fmla="+- 0 9723 9704"/>
                              <a:gd name="T79" fmla="*/ 9723 h 405"/>
                              <a:gd name="T80" fmla="+- 0 1623 1453"/>
                              <a:gd name="T81" fmla="*/ T80 w 3103"/>
                              <a:gd name="T82" fmla="+- 0 9705 9704"/>
                              <a:gd name="T83" fmla="*/ 9705 h 405"/>
                              <a:gd name="T84" fmla="+- 0 1656 1453"/>
                              <a:gd name="T85" fmla="*/ T84 w 3103"/>
                              <a:gd name="T86" fmla="+- 0 9704 9704"/>
                              <a:gd name="T87" fmla="*/ 9704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103" h="405">
                                <a:moveTo>
                                  <a:pt x="203" y="0"/>
                                </a:moveTo>
                                <a:lnTo>
                                  <a:pt x="2900" y="0"/>
                                </a:lnTo>
                                <a:lnTo>
                                  <a:pt x="2905" y="0"/>
                                </a:lnTo>
                                <a:lnTo>
                                  <a:pt x="3005" y="19"/>
                                </a:lnTo>
                                <a:lnTo>
                                  <a:pt x="3083" y="97"/>
                                </a:lnTo>
                                <a:lnTo>
                                  <a:pt x="3101" y="170"/>
                                </a:lnTo>
                                <a:lnTo>
                                  <a:pt x="3102" y="202"/>
                                </a:lnTo>
                                <a:lnTo>
                                  <a:pt x="3102" y="207"/>
                                </a:lnTo>
                                <a:lnTo>
                                  <a:pt x="3083" y="307"/>
                                </a:lnTo>
                                <a:lnTo>
                                  <a:pt x="3005" y="385"/>
                                </a:lnTo>
                                <a:lnTo>
                                  <a:pt x="2932" y="403"/>
                                </a:lnTo>
                                <a:lnTo>
                                  <a:pt x="2900" y="404"/>
                                </a:lnTo>
                                <a:lnTo>
                                  <a:pt x="203" y="404"/>
                                </a:lnTo>
                                <a:lnTo>
                                  <a:pt x="98" y="385"/>
                                </a:lnTo>
                                <a:lnTo>
                                  <a:pt x="19" y="307"/>
                                </a:lnTo>
                                <a:lnTo>
                                  <a:pt x="1" y="234"/>
                                </a:lnTo>
                                <a:lnTo>
                                  <a:pt x="0" y="202"/>
                                </a:lnTo>
                                <a:lnTo>
                                  <a:pt x="0" y="197"/>
                                </a:lnTo>
                                <a:lnTo>
                                  <a:pt x="19" y="97"/>
                                </a:lnTo>
                                <a:lnTo>
                                  <a:pt x="98" y="19"/>
                                </a:lnTo>
                                <a:lnTo>
                                  <a:pt x="170" y="1"/>
                                </a:lnTo>
                                <a:lnTo>
                                  <a:pt x="203"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61"/>
                        <wps:cNvSpPr>
                          <a:spLocks/>
                        </wps:cNvSpPr>
                        <wps:spPr bwMode="auto">
                          <a:xfrm>
                            <a:off x="2031" y="1239"/>
                            <a:ext cx="764" cy="498"/>
                          </a:xfrm>
                          <a:custGeom>
                            <a:avLst/>
                            <a:gdLst>
                              <a:gd name="T0" fmla="+- 0 2795 2031"/>
                              <a:gd name="T1" fmla="*/ T0 w 764"/>
                              <a:gd name="T2" fmla="+- 0 1737 1239"/>
                              <a:gd name="T3" fmla="*/ 1737 h 498"/>
                              <a:gd name="T4" fmla="+- 0 2777 2031"/>
                              <a:gd name="T5" fmla="*/ T4 w 764"/>
                              <a:gd name="T6" fmla="+- 0 1737 1239"/>
                              <a:gd name="T7" fmla="*/ 1737 h 498"/>
                              <a:gd name="T8" fmla="+- 0 2031 2031"/>
                              <a:gd name="T9" fmla="*/ T8 w 764"/>
                              <a:gd name="T10" fmla="+- 0 1737 1239"/>
                              <a:gd name="T11" fmla="*/ 1737 h 498"/>
                              <a:gd name="T12" fmla="+- 0 2031 2031"/>
                              <a:gd name="T13" fmla="*/ T12 w 764"/>
                              <a:gd name="T14" fmla="+- 0 1257 1239"/>
                              <a:gd name="T15" fmla="*/ 1257 h 498"/>
                              <a:gd name="T16" fmla="+- 0 2031 2031"/>
                              <a:gd name="T17" fmla="*/ T16 w 764"/>
                              <a:gd name="T18" fmla="+- 0 1239 1239"/>
                              <a:gd name="T19" fmla="*/ 1239 h 498"/>
                            </a:gdLst>
                            <a:ahLst/>
                            <a:cxnLst>
                              <a:cxn ang="0">
                                <a:pos x="T1" y="T3"/>
                              </a:cxn>
                              <a:cxn ang="0">
                                <a:pos x="T5" y="T7"/>
                              </a:cxn>
                              <a:cxn ang="0">
                                <a:pos x="T9" y="T11"/>
                              </a:cxn>
                              <a:cxn ang="0">
                                <a:pos x="T13" y="T15"/>
                              </a:cxn>
                              <a:cxn ang="0">
                                <a:pos x="T17" y="T19"/>
                              </a:cxn>
                            </a:cxnLst>
                            <a:rect l="0" t="0" r="r" b="b"/>
                            <a:pathLst>
                              <a:path w="764" h="498">
                                <a:moveTo>
                                  <a:pt x="764" y="498"/>
                                </a:moveTo>
                                <a:lnTo>
                                  <a:pt x="746" y="498"/>
                                </a:lnTo>
                                <a:lnTo>
                                  <a:pt x="0" y="498"/>
                                </a:lnTo>
                                <a:lnTo>
                                  <a:pt x="0" y="18"/>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AutoShape 60"/>
                        <wps:cNvSpPr>
                          <a:spLocks/>
                        </wps:cNvSpPr>
                        <wps:spPr bwMode="auto">
                          <a:xfrm>
                            <a:off x="1966" y="1126"/>
                            <a:ext cx="968" cy="689"/>
                          </a:xfrm>
                          <a:custGeom>
                            <a:avLst/>
                            <a:gdLst>
                              <a:gd name="T0" fmla="+- 0 2096 1966"/>
                              <a:gd name="T1" fmla="*/ T0 w 968"/>
                              <a:gd name="T2" fmla="+- 0 1127 1127"/>
                              <a:gd name="T3" fmla="*/ 1127 h 689"/>
                              <a:gd name="T4" fmla="+- 0 1966 1966"/>
                              <a:gd name="T5" fmla="*/ T4 w 968"/>
                              <a:gd name="T6" fmla="+- 0 1127 1127"/>
                              <a:gd name="T7" fmla="*/ 1127 h 689"/>
                              <a:gd name="T8" fmla="+- 0 1966 1966"/>
                              <a:gd name="T9" fmla="*/ T8 w 968"/>
                              <a:gd name="T10" fmla="+- 0 1257 1127"/>
                              <a:gd name="T11" fmla="*/ 1257 h 689"/>
                              <a:gd name="T12" fmla="+- 0 2096 1966"/>
                              <a:gd name="T13" fmla="*/ T12 w 968"/>
                              <a:gd name="T14" fmla="+- 0 1257 1127"/>
                              <a:gd name="T15" fmla="*/ 1257 h 689"/>
                              <a:gd name="T16" fmla="+- 0 2096 1966"/>
                              <a:gd name="T17" fmla="*/ T16 w 968"/>
                              <a:gd name="T18" fmla="+- 0 1127 1127"/>
                              <a:gd name="T19" fmla="*/ 1127 h 689"/>
                              <a:gd name="T20" fmla="+- 0 2933 1966"/>
                              <a:gd name="T21" fmla="*/ T20 w 968"/>
                              <a:gd name="T22" fmla="+- 0 1737 1127"/>
                              <a:gd name="T23" fmla="*/ 1737 h 689"/>
                              <a:gd name="T24" fmla="+- 0 2777 1966"/>
                              <a:gd name="T25" fmla="*/ T24 w 968"/>
                              <a:gd name="T26" fmla="+- 0 1659 1127"/>
                              <a:gd name="T27" fmla="*/ 1659 h 689"/>
                              <a:gd name="T28" fmla="+- 0 2777 1966"/>
                              <a:gd name="T29" fmla="*/ T28 w 968"/>
                              <a:gd name="T30" fmla="+- 0 1815 1127"/>
                              <a:gd name="T31" fmla="*/ 1815 h 689"/>
                              <a:gd name="T32" fmla="+- 0 2933 1966"/>
                              <a:gd name="T33" fmla="*/ T32 w 968"/>
                              <a:gd name="T34" fmla="+- 0 1737 1127"/>
                              <a:gd name="T35" fmla="*/ 1737 h 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8" h="689">
                                <a:moveTo>
                                  <a:pt x="130" y="0"/>
                                </a:moveTo>
                                <a:lnTo>
                                  <a:pt x="0" y="0"/>
                                </a:lnTo>
                                <a:lnTo>
                                  <a:pt x="0" y="130"/>
                                </a:lnTo>
                                <a:lnTo>
                                  <a:pt x="130" y="130"/>
                                </a:lnTo>
                                <a:lnTo>
                                  <a:pt x="130" y="0"/>
                                </a:lnTo>
                                <a:moveTo>
                                  <a:pt x="967" y="610"/>
                                </a:moveTo>
                                <a:lnTo>
                                  <a:pt x="811" y="532"/>
                                </a:lnTo>
                                <a:lnTo>
                                  <a:pt x="811" y="688"/>
                                </a:lnTo>
                                <a:lnTo>
                                  <a:pt x="967" y="61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9"/>
                        <wps:cNvSpPr>
                          <a:spLocks/>
                        </wps:cNvSpPr>
                        <wps:spPr bwMode="auto">
                          <a:xfrm>
                            <a:off x="2042" y="2598"/>
                            <a:ext cx="823" cy="470"/>
                          </a:xfrm>
                          <a:custGeom>
                            <a:avLst/>
                            <a:gdLst>
                              <a:gd name="T0" fmla="+- 0 2866 2043"/>
                              <a:gd name="T1" fmla="*/ T0 w 823"/>
                              <a:gd name="T2" fmla="+- 0 3068 2599"/>
                              <a:gd name="T3" fmla="*/ 3068 h 470"/>
                              <a:gd name="T4" fmla="+- 0 2848 2043"/>
                              <a:gd name="T5" fmla="*/ T4 w 823"/>
                              <a:gd name="T6" fmla="+- 0 3068 2599"/>
                              <a:gd name="T7" fmla="*/ 3068 h 470"/>
                              <a:gd name="T8" fmla="+- 0 2043 2043"/>
                              <a:gd name="T9" fmla="*/ T8 w 823"/>
                              <a:gd name="T10" fmla="+- 0 3068 2599"/>
                              <a:gd name="T11" fmla="*/ 3068 h 470"/>
                              <a:gd name="T12" fmla="+- 0 2043 2043"/>
                              <a:gd name="T13" fmla="*/ T12 w 823"/>
                              <a:gd name="T14" fmla="+- 0 2617 2599"/>
                              <a:gd name="T15" fmla="*/ 2617 h 470"/>
                              <a:gd name="T16" fmla="+- 0 2043 2043"/>
                              <a:gd name="T17" fmla="*/ T16 w 823"/>
                              <a:gd name="T18" fmla="+- 0 2599 2599"/>
                              <a:gd name="T19" fmla="*/ 2599 h 470"/>
                            </a:gdLst>
                            <a:ahLst/>
                            <a:cxnLst>
                              <a:cxn ang="0">
                                <a:pos x="T1" y="T3"/>
                              </a:cxn>
                              <a:cxn ang="0">
                                <a:pos x="T5" y="T7"/>
                              </a:cxn>
                              <a:cxn ang="0">
                                <a:pos x="T9" y="T11"/>
                              </a:cxn>
                              <a:cxn ang="0">
                                <a:pos x="T13" y="T15"/>
                              </a:cxn>
                              <a:cxn ang="0">
                                <a:pos x="T17" y="T19"/>
                              </a:cxn>
                            </a:cxnLst>
                            <a:rect l="0" t="0" r="r" b="b"/>
                            <a:pathLst>
                              <a:path w="823" h="470">
                                <a:moveTo>
                                  <a:pt x="823" y="469"/>
                                </a:moveTo>
                                <a:lnTo>
                                  <a:pt x="805" y="469"/>
                                </a:lnTo>
                                <a:lnTo>
                                  <a:pt x="0" y="469"/>
                                </a:lnTo>
                                <a:lnTo>
                                  <a:pt x="0" y="18"/>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AutoShape 58"/>
                        <wps:cNvSpPr>
                          <a:spLocks/>
                        </wps:cNvSpPr>
                        <wps:spPr bwMode="auto">
                          <a:xfrm>
                            <a:off x="1977" y="2486"/>
                            <a:ext cx="1027" cy="660"/>
                          </a:xfrm>
                          <a:custGeom>
                            <a:avLst/>
                            <a:gdLst>
                              <a:gd name="T0" fmla="+- 0 2108 1978"/>
                              <a:gd name="T1" fmla="*/ T0 w 1027"/>
                              <a:gd name="T2" fmla="+- 0 2487 2487"/>
                              <a:gd name="T3" fmla="*/ 2487 h 660"/>
                              <a:gd name="T4" fmla="+- 0 1978 1978"/>
                              <a:gd name="T5" fmla="*/ T4 w 1027"/>
                              <a:gd name="T6" fmla="+- 0 2487 2487"/>
                              <a:gd name="T7" fmla="*/ 2487 h 660"/>
                              <a:gd name="T8" fmla="+- 0 1978 1978"/>
                              <a:gd name="T9" fmla="*/ T8 w 1027"/>
                              <a:gd name="T10" fmla="+- 0 2617 2487"/>
                              <a:gd name="T11" fmla="*/ 2617 h 660"/>
                              <a:gd name="T12" fmla="+- 0 2108 1978"/>
                              <a:gd name="T13" fmla="*/ T12 w 1027"/>
                              <a:gd name="T14" fmla="+- 0 2617 2487"/>
                              <a:gd name="T15" fmla="*/ 2617 h 660"/>
                              <a:gd name="T16" fmla="+- 0 2108 1978"/>
                              <a:gd name="T17" fmla="*/ T16 w 1027"/>
                              <a:gd name="T18" fmla="+- 0 2487 2487"/>
                              <a:gd name="T19" fmla="*/ 2487 h 660"/>
                              <a:gd name="T20" fmla="+- 0 3004 1978"/>
                              <a:gd name="T21" fmla="*/ T20 w 1027"/>
                              <a:gd name="T22" fmla="+- 0 3068 2487"/>
                              <a:gd name="T23" fmla="*/ 3068 h 660"/>
                              <a:gd name="T24" fmla="+- 0 2848 1978"/>
                              <a:gd name="T25" fmla="*/ T24 w 1027"/>
                              <a:gd name="T26" fmla="+- 0 2990 2487"/>
                              <a:gd name="T27" fmla="*/ 2990 h 660"/>
                              <a:gd name="T28" fmla="+- 0 2848 1978"/>
                              <a:gd name="T29" fmla="*/ T28 w 1027"/>
                              <a:gd name="T30" fmla="+- 0 3146 2487"/>
                              <a:gd name="T31" fmla="*/ 3146 h 660"/>
                              <a:gd name="T32" fmla="+- 0 3004 1978"/>
                              <a:gd name="T33" fmla="*/ T32 w 1027"/>
                              <a:gd name="T34" fmla="+- 0 3068 2487"/>
                              <a:gd name="T35" fmla="*/ 3068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27" h="660">
                                <a:moveTo>
                                  <a:pt x="130" y="0"/>
                                </a:moveTo>
                                <a:lnTo>
                                  <a:pt x="0" y="0"/>
                                </a:lnTo>
                                <a:lnTo>
                                  <a:pt x="0" y="130"/>
                                </a:lnTo>
                                <a:lnTo>
                                  <a:pt x="130" y="130"/>
                                </a:lnTo>
                                <a:lnTo>
                                  <a:pt x="130" y="0"/>
                                </a:lnTo>
                                <a:moveTo>
                                  <a:pt x="1026" y="581"/>
                                </a:moveTo>
                                <a:lnTo>
                                  <a:pt x="870" y="503"/>
                                </a:lnTo>
                                <a:lnTo>
                                  <a:pt x="870" y="659"/>
                                </a:lnTo>
                                <a:lnTo>
                                  <a:pt x="1026" y="58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7"/>
                        <wps:cNvSpPr>
                          <a:spLocks/>
                        </wps:cNvSpPr>
                        <wps:spPr bwMode="auto">
                          <a:xfrm>
                            <a:off x="2042" y="4016"/>
                            <a:ext cx="823" cy="495"/>
                          </a:xfrm>
                          <a:custGeom>
                            <a:avLst/>
                            <a:gdLst>
                              <a:gd name="T0" fmla="+- 0 2866 2043"/>
                              <a:gd name="T1" fmla="*/ T0 w 823"/>
                              <a:gd name="T2" fmla="+- 0 4510 4016"/>
                              <a:gd name="T3" fmla="*/ 4510 h 495"/>
                              <a:gd name="T4" fmla="+- 0 2848 2043"/>
                              <a:gd name="T5" fmla="*/ T4 w 823"/>
                              <a:gd name="T6" fmla="+- 0 4510 4016"/>
                              <a:gd name="T7" fmla="*/ 4510 h 495"/>
                              <a:gd name="T8" fmla="+- 0 2043 2043"/>
                              <a:gd name="T9" fmla="*/ T8 w 823"/>
                              <a:gd name="T10" fmla="+- 0 4510 4016"/>
                              <a:gd name="T11" fmla="*/ 4510 h 495"/>
                              <a:gd name="T12" fmla="+- 0 2043 2043"/>
                              <a:gd name="T13" fmla="*/ T12 w 823"/>
                              <a:gd name="T14" fmla="+- 0 4034 4016"/>
                              <a:gd name="T15" fmla="*/ 4034 h 495"/>
                              <a:gd name="T16" fmla="+- 0 2043 2043"/>
                              <a:gd name="T17" fmla="*/ T16 w 823"/>
                              <a:gd name="T18" fmla="+- 0 4016 4016"/>
                              <a:gd name="T19" fmla="*/ 4016 h 495"/>
                            </a:gdLst>
                            <a:ahLst/>
                            <a:cxnLst>
                              <a:cxn ang="0">
                                <a:pos x="T1" y="T3"/>
                              </a:cxn>
                              <a:cxn ang="0">
                                <a:pos x="T5" y="T7"/>
                              </a:cxn>
                              <a:cxn ang="0">
                                <a:pos x="T9" y="T11"/>
                              </a:cxn>
                              <a:cxn ang="0">
                                <a:pos x="T13" y="T15"/>
                              </a:cxn>
                              <a:cxn ang="0">
                                <a:pos x="T17" y="T19"/>
                              </a:cxn>
                            </a:cxnLst>
                            <a:rect l="0" t="0" r="r" b="b"/>
                            <a:pathLst>
                              <a:path w="823" h="495">
                                <a:moveTo>
                                  <a:pt x="823" y="494"/>
                                </a:moveTo>
                                <a:lnTo>
                                  <a:pt x="805" y="494"/>
                                </a:lnTo>
                                <a:lnTo>
                                  <a:pt x="0" y="494"/>
                                </a:lnTo>
                                <a:lnTo>
                                  <a:pt x="0" y="18"/>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AutoShape 56"/>
                        <wps:cNvSpPr>
                          <a:spLocks/>
                        </wps:cNvSpPr>
                        <wps:spPr bwMode="auto">
                          <a:xfrm>
                            <a:off x="1977" y="3903"/>
                            <a:ext cx="1027" cy="685"/>
                          </a:xfrm>
                          <a:custGeom>
                            <a:avLst/>
                            <a:gdLst>
                              <a:gd name="T0" fmla="+- 0 2108 1978"/>
                              <a:gd name="T1" fmla="*/ T0 w 1027"/>
                              <a:gd name="T2" fmla="+- 0 3904 3904"/>
                              <a:gd name="T3" fmla="*/ 3904 h 685"/>
                              <a:gd name="T4" fmla="+- 0 1978 1978"/>
                              <a:gd name="T5" fmla="*/ T4 w 1027"/>
                              <a:gd name="T6" fmla="+- 0 3904 3904"/>
                              <a:gd name="T7" fmla="*/ 3904 h 685"/>
                              <a:gd name="T8" fmla="+- 0 1978 1978"/>
                              <a:gd name="T9" fmla="*/ T8 w 1027"/>
                              <a:gd name="T10" fmla="+- 0 4034 3904"/>
                              <a:gd name="T11" fmla="*/ 4034 h 685"/>
                              <a:gd name="T12" fmla="+- 0 2108 1978"/>
                              <a:gd name="T13" fmla="*/ T12 w 1027"/>
                              <a:gd name="T14" fmla="+- 0 4034 3904"/>
                              <a:gd name="T15" fmla="*/ 4034 h 685"/>
                              <a:gd name="T16" fmla="+- 0 2108 1978"/>
                              <a:gd name="T17" fmla="*/ T16 w 1027"/>
                              <a:gd name="T18" fmla="+- 0 3904 3904"/>
                              <a:gd name="T19" fmla="*/ 3904 h 685"/>
                              <a:gd name="T20" fmla="+- 0 3004 1978"/>
                              <a:gd name="T21" fmla="*/ T20 w 1027"/>
                              <a:gd name="T22" fmla="+- 0 4510 3904"/>
                              <a:gd name="T23" fmla="*/ 4510 h 685"/>
                              <a:gd name="T24" fmla="+- 0 2848 1978"/>
                              <a:gd name="T25" fmla="*/ T24 w 1027"/>
                              <a:gd name="T26" fmla="+- 0 4432 3904"/>
                              <a:gd name="T27" fmla="*/ 4432 h 685"/>
                              <a:gd name="T28" fmla="+- 0 2848 1978"/>
                              <a:gd name="T29" fmla="*/ T28 w 1027"/>
                              <a:gd name="T30" fmla="+- 0 4588 3904"/>
                              <a:gd name="T31" fmla="*/ 4588 h 685"/>
                              <a:gd name="T32" fmla="+- 0 3004 1978"/>
                              <a:gd name="T33" fmla="*/ T32 w 1027"/>
                              <a:gd name="T34" fmla="+- 0 4510 3904"/>
                              <a:gd name="T35" fmla="*/ 4510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27" h="685">
                                <a:moveTo>
                                  <a:pt x="130" y="0"/>
                                </a:moveTo>
                                <a:lnTo>
                                  <a:pt x="0" y="0"/>
                                </a:lnTo>
                                <a:lnTo>
                                  <a:pt x="0" y="130"/>
                                </a:lnTo>
                                <a:lnTo>
                                  <a:pt x="130" y="130"/>
                                </a:lnTo>
                                <a:lnTo>
                                  <a:pt x="130" y="0"/>
                                </a:lnTo>
                                <a:moveTo>
                                  <a:pt x="1026" y="606"/>
                                </a:moveTo>
                                <a:lnTo>
                                  <a:pt x="870" y="528"/>
                                </a:lnTo>
                                <a:lnTo>
                                  <a:pt x="870" y="684"/>
                                </a:lnTo>
                                <a:lnTo>
                                  <a:pt x="1026" y="60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5"/>
                        <wps:cNvSpPr>
                          <a:spLocks/>
                        </wps:cNvSpPr>
                        <wps:spPr bwMode="auto">
                          <a:xfrm>
                            <a:off x="5085" y="1294"/>
                            <a:ext cx="790" cy="575"/>
                          </a:xfrm>
                          <a:custGeom>
                            <a:avLst/>
                            <a:gdLst>
                              <a:gd name="T0" fmla="+- 0 5086 5086"/>
                              <a:gd name="T1" fmla="*/ T0 w 790"/>
                              <a:gd name="T2" fmla="+- 0 1295 1295"/>
                              <a:gd name="T3" fmla="*/ 1295 h 575"/>
                              <a:gd name="T4" fmla="+- 0 5104 5086"/>
                              <a:gd name="T5" fmla="*/ T4 w 790"/>
                              <a:gd name="T6" fmla="+- 0 1295 1295"/>
                              <a:gd name="T7" fmla="*/ 1295 h 575"/>
                              <a:gd name="T8" fmla="+- 0 5876 5086"/>
                              <a:gd name="T9" fmla="*/ T8 w 790"/>
                              <a:gd name="T10" fmla="+- 0 1295 1295"/>
                              <a:gd name="T11" fmla="*/ 1295 h 575"/>
                              <a:gd name="T12" fmla="+- 0 5876 5086"/>
                              <a:gd name="T13" fmla="*/ T12 w 790"/>
                              <a:gd name="T14" fmla="+- 0 1852 1295"/>
                              <a:gd name="T15" fmla="*/ 1852 h 575"/>
                              <a:gd name="T16" fmla="+- 0 5876 5086"/>
                              <a:gd name="T17" fmla="*/ T16 w 790"/>
                              <a:gd name="T18" fmla="+- 0 1869 1295"/>
                              <a:gd name="T19" fmla="*/ 1869 h 575"/>
                            </a:gdLst>
                            <a:ahLst/>
                            <a:cxnLst>
                              <a:cxn ang="0">
                                <a:pos x="T1" y="T3"/>
                              </a:cxn>
                              <a:cxn ang="0">
                                <a:pos x="T5" y="T7"/>
                              </a:cxn>
                              <a:cxn ang="0">
                                <a:pos x="T9" y="T11"/>
                              </a:cxn>
                              <a:cxn ang="0">
                                <a:pos x="T13" y="T15"/>
                              </a:cxn>
                              <a:cxn ang="0">
                                <a:pos x="T17" y="T19"/>
                              </a:cxn>
                            </a:cxnLst>
                            <a:rect l="0" t="0" r="r" b="b"/>
                            <a:pathLst>
                              <a:path w="790" h="575">
                                <a:moveTo>
                                  <a:pt x="0" y="0"/>
                                </a:moveTo>
                                <a:lnTo>
                                  <a:pt x="18" y="0"/>
                                </a:lnTo>
                                <a:lnTo>
                                  <a:pt x="790" y="0"/>
                                </a:lnTo>
                                <a:lnTo>
                                  <a:pt x="790" y="557"/>
                                </a:lnTo>
                                <a:lnTo>
                                  <a:pt x="790" y="574"/>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AutoShape 54"/>
                        <wps:cNvSpPr>
                          <a:spLocks/>
                        </wps:cNvSpPr>
                        <wps:spPr bwMode="auto">
                          <a:xfrm>
                            <a:off x="4973" y="1229"/>
                            <a:ext cx="981" cy="778"/>
                          </a:xfrm>
                          <a:custGeom>
                            <a:avLst/>
                            <a:gdLst>
                              <a:gd name="T0" fmla="+- 0 5104 4974"/>
                              <a:gd name="T1" fmla="*/ T0 w 981"/>
                              <a:gd name="T2" fmla="+- 0 1230 1230"/>
                              <a:gd name="T3" fmla="*/ 1230 h 778"/>
                              <a:gd name="T4" fmla="+- 0 4974 4974"/>
                              <a:gd name="T5" fmla="*/ T4 w 981"/>
                              <a:gd name="T6" fmla="+- 0 1230 1230"/>
                              <a:gd name="T7" fmla="*/ 1230 h 778"/>
                              <a:gd name="T8" fmla="+- 0 4974 4974"/>
                              <a:gd name="T9" fmla="*/ T8 w 981"/>
                              <a:gd name="T10" fmla="+- 0 1360 1230"/>
                              <a:gd name="T11" fmla="*/ 1360 h 778"/>
                              <a:gd name="T12" fmla="+- 0 5104 4974"/>
                              <a:gd name="T13" fmla="*/ T12 w 981"/>
                              <a:gd name="T14" fmla="+- 0 1360 1230"/>
                              <a:gd name="T15" fmla="*/ 1360 h 778"/>
                              <a:gd name="T16" fmla="+- 0 5104 4974"/>
                              <a:gd name="T17" fmla="*/ T16 w 981"/>
                              <a:gd name="T18" fmla="+- 0 1230 1230"/>
                              <a:gd name="T19" fmla="*/ 1230 h 778"/>
                              <a:gd name="T20" fmla="+- 0 5954 4974"/>
                              <a:gd name="T21" fmla="*/ T20 w 981"/>
                              <a:gd name="T22" fmla="+- 0 1852 1230"/>
                              <a:gd name="T23" fmla="*/ 1852 h 778"/>
                              <a:gd name="T24" fmla="+- 0 5798 4974"/>
                              <a:gd name="T25" fmla="*/ T24 w 981"/>
                              <a:gd name="T26" fmla="+- 0 1852 1230"/>
                              <a:gd name="T27" fmla="*/ 1852 h 778"/>
                              <a:gd name="T28" fmla="+- 0 5876 4974"/>
                              <a:gd name="T29" fmla="*/ T28 w 981"/>
                              <a:gd name="T30" fmla="+- 0 2008 1230"/>
                              <a:gd name="T31" fmla="*/ 2008 h 778"/>
                              <a:gd name="T32" fmla="+- 0 5954 4974"/>
                              <a:gd name="T33" fmla="*/ T32 w 981"/>
                              <a:gd name="T34" fmla="+- 0 1852 1230"/>
                              <a:gd name="T35" fmla="*/ 1852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81" h="778">
                                <a:moveTo>
                                  <a:pt x="130" y="0"/>
                                </a:moveTo>
                                <a:lnTo>
                                  <a:pt x="0" y="0"/>
                                </a:lnTo>
                                <a:lnTo>
                                  <a:pt x="0" y="130"/>
                                </a:lnTo>
                                <a:lnTo>
                                  <a:pt x="130" y="130"/>
                                </a:lnTo>
                                <a:lnTo>
                                  <a:pt x="130" y="0"/>
                                </a:lnTo>
                                <a:moveTo>
                                  <a:pt x="980" y="622"/>
                                </a:moveTo>
                                <a:lnTo>
                                  <a:pt x="824" y="622"/>
                                </a:lnTo>
                                <a:lnTo>
                                  <a:pt x="902" y="778"/>
                                </a:lnTo>
                                <a:lnTo>
                                  <a:pt x="980" y="62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026" y="9013"/>
                            <a:ext cx="4058" cy="2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Freeform 52"/>
                        <wps:cNvSpPr>
                          <a:spLocks/>
                        </wps:cNvSpPr>
                        <wps:spPr bwMode="auto">
                          <a:xfrm>
                            <a:off x="6026" y="9013"/>
                            <a:ext cx="4058" cy="2021"/>
                          </a:xfrm>
                          <a:custGeom>
                            <a:avLst/>
                            <a:gdLst>
                              <a:gd name="T0" fmla="+- 0 6298 6027"/>
                              <a:gd name="T1" fmla="*/ T0 w 4058"/>
                              <a:gd name="T2" fmla="+- 0 9014 9014"/>
                              <a:gd name="T3" fmla="*/ 9014 h 2021"/>
                              <a:gd name="T4" fmla="+- 0 9813 6027"/>
                              <a:gd name="T5" fmla="*/ T4 w 4058"/>
                              <a:gd name="T6" fmla="+- 0 9014 9014"/>
                              <a:gd name="T7" fmla="*/ 9014 h 2021"/>
                              <a:gd name="T8" fmla="+- 0 9865 6027"/>
                              <a:gd name="T9" fmla="*/ T8 w 4058"/>
                              <a:gd name="T10" fmla="+- 0 9014 9014"/>
                              <a:gd name="T11" fmla="*/ 9014 h 2021"/>
                              <a:gd name="T12" fmla="+- 0 9940 6027"/>
                              <a:gd name="T13" fmla="*/ T12 w 4058"/>
                              <a:gd name="T14" fmla="+- 0 9019 9014"/>
                              <a:gd name="T15" fmla="*/ 9019 h 2021"/>
                              <a:gd name="T16" fmla="+- 0 10004 6027"/>
                              <a:gd name="T17" fmla="*/ T16 w 4058"/>
                              <a:gd name="T18" fmla="+- 0 9043 9014"/>
                              <a:gd name="T19" fmla="*/ 9043 h 2021"/>
                              <a:gd name="T20" fmla="+- 0 10055 6027"/>
                              <a:gd name="T21" fmla="*/ T20 w 4058"/>
                              <a:gd name="T22" fmla="+- 0 9093 9014"/>
                              <a:gd name="T23" fmla="*/ 9093 h 2021"/>
                              <a:gd name="T24" fmla="+- 0 10078 6027"/>
                              <a:gd name="T25" fmla="*/ T24 w 4058"/>
                              <a:gd name="T26" fmla="+- 0 9157 9014"/>
                              <a:gd name="T27" fmla="*/ 9157 h 2021"/>
                              <a:gd name="T28" fmla="+- 0 10084 6027"/>
                              <a:gd name="T29" fmla="*/ T28 w 4058"/>
                              <a:gd name="T30" fmla="+- 0 9234 9014"/>
                              <a:gd name="T31" fmla="*/ 9234 h 2021"/>
                              <a:gd name="T32" fmla="+- 0 10084 6027"/>
                              <a:gd name="T33" fmla="*/ T32 w 4058"/>
                              <a:gd name="T34" fmla="+- 0 9286 9014"/>
                              <a:gd name="T35" fmla="*/ 9286 h 2021"/>
                              <a:gd name="T36" fmla="+- 0 10084 6027"/>
                              <a:gd name="T37" fmla="*/ T36 w 4058"/>
                              <a:gd name="T38" fmla="+- 0 10763 9014"/>
                              <a:gd name="T39" fmla="*/ 10763 h 2021"/>
                              <a:gd name="T40" fmla="+- 0 10082 6027"/>
                              <a:gd name="T41" fmla="*/ T40 w 4058"/>
                              <a:gd name="T42" fmla="+- 0 10856 9014"/>
                              <a:gd name="T43" fmla="*/ 10856 h 2021"/>
                              <a:gd name="T44" fmla="+- 0 10071 6027"/>
                              <a:gd name="T45" fmla="*/ T44 w 4058"/>
                              <a:gd name="T46" fmla="+- 0 10923 9014"/>
                              <a:gd name="T47" fmla="*/ 10923 h 2021"/>
                              <a:gd name="T48" fmla="+- 0 10032 6027"/>
                              <a:gd name="T49" fmla="*/ T48 w 4058"/>
                              <a:gd name="T50" fmla="+- 0 10983 9014"/>
                              <a:gd name="T51" fmla="*/ 10983 h 2021"/>
                              <a:gd name="T52" fmla="+- 0 9972 6027"/>
                              <a:gd name="T53" fmla="*/ T52 w 4058"/>
                              <a:gd name="T54" fmla="+- 0 11021 9014"/>
                              <a:gd name="T55" fmla="*/ 11021 h 2021"/>
                              <a:gd name="T56" fmla="+- 0 9906 6027"/>
                              <a:gd name="T57" fmla="*/ T56 w 4058"/>
                              <a:gd name="T58" fmla="+- 0 11033 9014"/>
                              <a:gd name="T59" fmla="*/ 11033 h 2021"/>
                              <a:gd name="T60" fmla="+- 0 9812 6027"/>
                              <a:gd name="T61" fmla="*/ T60 w 4058"/>
                              <a:gd name="T62" fmla="+- 0 11035 9014"/>
                              <a:gd name="T63" fmla="*/ 11035 h 2021"/>
                              <a:gd name="T64" fmla="+- 0 6298 6027"/>
                              <a:gd name="T65" fmla="*/ T64 w 4058"/>
                              <a:gd name="T66" fmla="+- 0 11035 9014"/>
                              <a:gd name="T67" fmla="*/ 11035 h 2021"/>
                              <a:gd name="T68" fmla="+- 0 6205 6027"/>
                              <a:gd name="T69" fmla="*/ T68 w 4058"/>
                              <a:gd name="T70" fmla="+- 0 11033 9014"/>
                              <a:gd name="T71" fmla="*/ 11033 h 2021"/>
                              <a:gd name="T72" fmla="+- 0 6139 6027"/>
                              <a:gd name="T73" fmla="*/ T72 w 4058"/>
                              <a:gd name="T74" fmla="+- 0 11021 9014"/>
                              <a:gd name="T75" fmla="*/ 11021 h 2021"/>
                              <a:gd name="T76" fmla="+- 0 6078 6027"/>
                              <a:gd name="T77" fmla="*/ T76 w 4058"/>
                              <a:gd name="T78" fmla="+- 0 10983 9014"/>
                              <a:gd name="T79" fmla="*/ 10983 h 2021"/>
                              <a:gd name="T80" fmla="+- 0 6040 6027"/>
                              <a:gd name="T81" fmla="*/ T80 w 4058"/>
                              <a:gd name="T82" fmla="+- 0 10923 9014"/>
                              <a:gd name="T83" fmla="*/ 10923 h 2021"/>
                              <a:gd name="T84" fmla="+- 0 6028 6027"/>
                              <a:gd name="T85" fmla="*/ T84 w 4058"/>
                              <a:gd name="T86" fmla="+- 0 10856 9014"/>
                              <a:gd name="T87" fmla="*/ 10856 h 2021"/>
                              <a:gd name="T88" fmla="+- 0 6027 6027"/>
                              <a:gd name="T89" fmla="*/ T88 w 4058"/>
                              <a:gd name="T90" fmla="+- 0 10762 9014"/>
                              <a:gd name="T91" fmla="*/ 10762 h 2021"/>
                              <a:gd name="T92" fmla="+- 0 6027 6027"/>
                              <a:gd name="T93" fmla="*/ T92 w 4058"/>
                              <a:gd name="T94" fmla="+- 0 9285 9014"/>
                              <a:gd name="T95" fmla="*/ 9285 h 2021"/>
                              <a:gd name="T96" fmla="+- 0 6028 6027"/>
                              <a:gd name="T97" fmla="*/ T96 w 4058"/>
                              <a:gd name="T98" fmla="+- 0 9192 9014"/>
                              <a:gd name="T99" fmla="*/ 9192 h 2021"/>
                              <a:gd name="T100" fmla="+- 0 6040 6027"/>
                              <a:gd name="T101" fmla="*/ T100 w 4058"/>
                              <a:gd name="T102" fmla="+- 0 9126 9014"/>
                              <a:gd name="T103" fmla="*/ 9126 h 2021"/>
                              <a:gd name="T104" fmla="+- 0 6078 6027"/>
                              <a:gd name="T105" fmla="*/ T104 w 4058"/>
                              <a:gd name="T106" fmla="+- 0 9066 9014"/>
                              <a:gd name="T107" fmla="*/ 9066 h 2021"/>
                              <a:gd name="T108" fmla="+- 0 6139 6027"/>
                              <a:gd name="T109" fmla="*/ T108 w 4058"/>
                              <a:gd name="T110" fmla="+- 0 9027 9014"/>
                              <a:gd name="T111" fmla="*/ 9027 h 2021"/>
                              <a:gd name="T112" fmla="+- 0 6205 6027"/>
                              <a:gd name="T113" fmla="*/ T112 w 4058"/>
                              <a:gd name="T114" fmla="+- 0 9015 9014"/>
                              <a:gd name="T115" fmla="*/ 9015 h 2021"/>
                              <a:gd name="T116" fmla="+- 0 6299 6027"/>
                              <a:gd name="T117" fmla="*/ T116 w 4058"/>
                              <a:gd name="T118" fmla="+- 0 9014 9014"/>
                              <a:gd name="T119" fmla="*/ 9014 h 2021"/>
                              <a:gd name="T120" fmla="+- 0 6298 6027"/>
                              <a:gd name="T121" fmla="*/ T120 w 4058"/>
                              <a:gd name="T122" fmla="+- 0 9014 9014"/>
                              <a:gd name="T123" fmla="*/ 9014 h 20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4058" h="2021">
                                <a:moveTo>
                                  <a:pt x="271" y="0"/>
                                </a:moveTo>
                                <a:lnTo>
                                  <a:pt x="3786" y="0"/>
                                </a:lnTo>
                                <a:lnTo>
                                  <a:pt x="3838" y="0"/>
                                </a:lnTo>
                                <a:lnTo>
                                  <a:pt x="3913" y="5"/>
                                </a:lnTo>
                                <a:lnTo>
                                  <a:pt x="3977" y="29"/>
                                </a:lnTo>
                                <a:lnTo>
                                  <a:pt x="4028" y="79"/>
                                </a:lnTo>
                                <a:lnTo>
                                  <a:pt x="4051" y="143"/>
                                </a:lnTo>
                                <a:lnTo>
                                  <a:pt x="4057" y="220"/>
                                </a:lnTo>
                                <a:lnTo>
                                  <a:pt x="4057" y="272"/>
                                </a:lnTo>
                                <a:lnTo>
                                  <a:pt x="4057" y="1749"/>
                                </a:lnTo>
                                <a:lnTo>
                                  <a:pt x="4055" y="1842"/>
                                </a:lnTo>
                                <a:lnTo>
                                  <a:pt x="4044" y="1909"/>
                                </a:lnTo>
                                <a:lnTo>
                                  <a:pt x="4005" y="1969"/>
                                </a:lnTo>
                                <a:lnTo>
                                  <a:pt x="3945" y="2007"/>
                                </a:lnTo>
                                <a:lnTo>
                                  <a:pt x="3879" y="2019"/>
                                </a:lnTo>
                                <a:lnTo>
                                  <a:pt x="3785" y="2021"/>
                                </a:lnTo>
                                <a:lnTo>
                                  <a:pt x="271" y="2021"/>
                                </a:lnTo>
                                <a:lnTo>
                                  <a:pt x="178" y="2019"/>
                                </a:lnTo>
                                <a:lnTo>
                                  <a:pt x="112" y="2007"/>
                                </a:lnTo>
                                <a:lnTo>
                                  <a:pt x="51" y="1969"/>
                                </a:lnTo>
                                <a:lnTo>
                                  <a:pt x="13" y="1909"/>
                                </a:lnTo>
                                <a:lnTo>
                                  <a:pt x="1" y="1842"/>
                                </a:lnTo>
                                <a:lnTo>
                                  <a:pt x="0" y="1748"/>
                                </a:lnTo>
                                <a:lnTo>
                                  <a:pt x="0" y="271"/>
                                </a:lnTo>
                                <a:lnTo>
                                  <a:pt x="1" y="178"/>
                                </a:lnTo>
                                <a:lnTo>
                                  <a:pt x="13" y="112"/>
                                </a:lnTo>
                                <a:lnTo>
                                  <a:pt x="51" y="52"/>
                                </a:lnTo>
                                <a:lnTo>
                                  <a:pt x="112" y="13"/>
                                </a:lnTo>
                                <a:lnTo>
                                  <a:pt x="178" y="1"/>
                                </a:lnTo>
                                <a:lnTo>
                                  <a:pt x="272" y="0"/>
                                </a:lnTo>
                                <a:lnTo>
                                  <a:pt x="271" y="0"/>
                                </a:lnTo>
                                <a:close/>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51"/>
                        <wps:cNvSpPr>
                          <a:spLocks/>
                        </wps:cNvSpPr>
                        <wps:spPr bwMode="auto">
                          <a:xfrm>
                            <a:off x="6937" y="502"/>
                            <a:ext cx="764" cy="601"/>
                          </a:xfrm>
                          <a:custGeom>
                            <a:avLst/>
                            <a:gdLst>
                              <a:gd name="T0" fmla="+- 0 7701 6937"/>
                              <a:gd name="T1" fmla="*/ T0 w 764"/>
                              <a:gd name="T2" fmla="+- 0 1103 503"/>
                              <a:gd name="T3" fmla="*/ 1103 h 601"/>
                              <a:gd name="T4" fmla="+- 0 7683 6937"/>
                              <a:gd name="T5" fmla="*/ T4 w 764"/>
                              <a:gd name="T6" fmla="+- 0 1103 503"/>
                              <a:gd name="T7" fmla="*/ 1103 h 601"/>
                              <a:gd name="T8" fmla="+- 0 6937 6937"/>
                              <a:gd name="T9" fmla="*/ T8 w 764"/>
                              <a:gd name="T10" fmla="+- 0 1103 503"/>
                              <a:gd name="T11" fmla="*/ 1103 h 601"/>
                              <a:gd name="T12" fmla="+- 0 6937 6937"/>
                              <a:gd name="T13" fmla="*/ T12 w 764"/>
                              <a:gd name="T14" fmla="+- 0 521 503"/>
                              <a:gd name="T15" fmla="*/ 521 h 601"/>
                              <a:gd name="T16" fmla="+- 0 6937 6937"/>
                              <a:gd name="T17" fmla="*/ T16 w 764"/>
                              <a:gd name="T18" fmla="+- 0 503 503"/>
                              <a:gd name="T19" fmla="*/ 503 h 601"/>
                            </a:gdLst>
                            <a:ahLst/>
                            <a:cxnLst>
                              <a:cxn ang="0">
                                <a:pos x="T1" y="T3"/>
                              </a:cxn>
                              <a:cxn ang="0">
                                <a:pos x="T5" y="T7"/>
                              </a:cxn>
                              <a:cxn ang="0">
                                <a:pos x="T9" y="T11"/>
                              </a:cxn>
                              <a:cxn ang="0">
                                <a:pos x="T13" y="T15"/>
                              </a:cxn>
                              <a:cxn ang="0">
                                <a:pos x="T17" y="T19"/>
                              </a:cxn>
                            </a:cxnLst>
                            <a:rect l="0" t="0" r="r" b="b"/>
                            <a:pathLst>
                              <a:path w="764" h="601">
                                <a:moveTo>
                                  <a:pt x="764" y="600"/>
                                </a:moveTo>
                                <a:lnTo>
                                  <a:pt x="746" y="600"/>
                                </a:lnTo>
                                <a:lnTo>
                                  <a:pt x="0" y="600"/>
                                </a:lnTo>
                                <a:lnTo>
                                  <a:pt x="0" y="18"/>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50"/>
                        <wps:cNvSpPr>
                          <a:spLocks/>
                        </wps:cNvSpPr>
                        <wps:spPr bwMode="auto">
                          <a:xfrm>
                            <a:off x="6872" y="390"/>
                            <a:ext cx="968" cy="791"/>
                          </a:xfrm>
                          <a:custGeom>
                            <a:avLst/>
                            <a:gdLst>
                              <a:gd name="T0" fmla="+- 0 7002 6872"/>
                              <a:gd name="T1" fmla="*/ T0 w 968"/>
                              <a:gd name="T2" fmla="+- 0 390 390"/>
                              <a:gd name="T3" fmla="*/ 390 h 791"/>
                              <a:gd name="T4" fmla="+- 0 6872 6872"/>
                              <a:gd name="T5" fmla="*/ T4 w 968"/>
                              <a:gd name="T6" fmla="+- 0 390 390"/>
                              <a:gd name="T7" fmla="*/ 390 h 791"/>
                              <a:gd name="T8" fmla="+- 0 6872 6872"/>
                              <a:gd name="T9" fmla="*/ T8 w 968"/>
                              <a:gd name="T10" fmla="+- 0 521 390"/>
                              <a:gd name="T11" fmla="*/ 521 h 791"/>
                              <a:gd name="T12" fmla="+- 0 7002 6872"/>
                              <a:gd name="T13" fmla="*/ T12 w 968"/>
                              <a:gd name="T14" fmla="+- 0 521 390"/>
                              <a:gd name="T15" fmla="*/ 521 h 791"/>
                              <a:gd name="T16" fmla="+- 0 7002 6872"/>
                              <a:gd name="T17" fmla="*/ T16 w 968"/>
                              <a:gd name="T18" fmla="+- 0 390 390"/>
                              <a:gd name="T19" fmla="*/ 390 h 791"/>
                              <a:gd name="T20" fmla="+- 0 7839 6872"/>
                              <a:gd name="T21" fmla="*/ T20 w 968"/>
                              <a:gd name="T22" fmla="+- 0 1103 390"/>
                              <a:gd name="T23" fmla="*/ 1103 h 791"/>
                              <a:gd name="T24" fmla="+- 0 7683 6872"/>
                              <a:gd name="T25" fmla="*/ T24 w 968"/>
                              <a:gd name="T26" fmla="+- 0 1025 390"/>
                              <a:gd name="T27" fmla="*/ 1025 h 791"/>
                              <a:gd name="T28" fmla="+- 0 7683 6872"/>
                              <a:gd name="T29" fmla="*/ T28 w 968"/>
                              <a:gd name="T30" fmla="+- 0 1181 390"/>
                              <a:gd name="T31" fmla="*/ 1181 h 791"/>
                              <a:gd name="T32" fmla="+- 0 7839 6872"/>
                              <a:gd name="T33" fmla="*/ T32 w 968"/>
                              <a:gd name="T34" fmla="+- 0 1103 390"/>
                              <a:gd name="T35" fmla="*/ 1103 h 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8" h="791">
                                <a:moveTo>
                                  <a:pt x="130" y="0"/>
                                </a:moveTo>
                                <a:lnTo>
                                  <a:pt x="0" y="0"/>
                                </a:lnTo>
                                <a:lnTo>
                                  <a:pt x="0" y="131"/>
                                </a:lnTo>
                                <a:lnTo>
                                  <a:pt x="130" y="131"/>
                                </a:lnTo>
                                <a:lnTo>
                                  <a:pt x="130" y="0"/>
                                </a:lnTo>
                                <a:moveTo>
                                  <a:pt x="967" y="713"/>
                                </a:moveTo>
                                <a:lnTo>
                                  <a:pt x="811" y="635"/>
                                </a:lnTo>
                                <a:lnTo>
                                  <a:pt x="811" y="791"/>
                                </a:lnTo>
                                <a:lnTo>
                                  <a:pt x="967" y="7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Line 49"/>
                        <wps:cNvCnPr>
                          <a:cxnSpLocks noChangeShapeType="1"/>
                        </wps:cNvCnPr>
                        <wps:spPr bwMode="auto">
                          <a:xfrm>
                            <a:off x="2587" y="29"/>
                            <a:ext cx="613" cy="0"/>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 name="AutoShape 48"/>
                        <wps:cNvSpPr>
                          <a:spLocks/>
                        </wps:cNvSpPr>
                        <wps:spPr bwMode="auto">
                          <a:xfrm>
                            <a:off x="2457" y="-49"/>
                            <a:ext cx="882" cy="157"/>
                          </a:xfrm>
                          <a:custGeom>
                            <a:avLst/>
                            <a:gdLst>
                              <a:gd name="T0" fmla="+- 0 2587 2457"/>
                              <a:gd name="T1" fmla="*/ T0 w 882"/>
                              <a:gd name="T2" fmla="+- 0 -36 -49"/>
                              <a:gd name="T3" fmla="*/ -36 h 157"/>
                              <a:gd name="T4" fmla="+- 0 2457 2457"/>
                              <a:gd name="T5" fmla="*/ T4 w 882"/>
                              <a:gd name="T6" fmla="+- 0 -36 -49"/>
                              <a:gd name="T7" fmla="*/ -36 h 157"/>
                              <a:gd name="T8" fmla="+- 0 2457 2457"/>
                              <a:gd name="T9" fmla="*/ T8 w 882"/>
                              <a:gd name="T10" fmla="+- 0 94 -49"/>
                              <a:gd name="T11" fmla="*/ 94 h 157"/>
                              <a:gd name="T12" fmla="+- 0 2587 2457"/>
                              <a:gd name="T13" fmla="*/ T12 w 882"/>
                              <a:gd name="T14" fmla="+- 0 94 -49"/>
                              <a:gd name="T15" fmla="*/ 94 h 157"/>
                              <a:gd name="T16" fmla="+- 0 2587 2457"/>
                              <a:gd name="T17" fmla="*/ T16 w 882"/>
                              <a:gd name="T18" fmla="+- 0 -36 -49"/>
                              <a:gd name="T19" fmla="*/ -36 h 157"/>
                              <a:gd name="T20" fmla="+- 0 3338 2457"/>
                              <a:gd name="T21" fmla="*/ T20 w 882"/>
                              <a:gd name="T22" fmla="+- 0 29 -49"/>
                              <a:gd name="T23" fmla="*/ 29 h 157"/>
                              <a:gd name="T24" fmla="+- 0 3182 2457"/>
                              <a:gd name="T25" fmla="*/ T24 w 882"/>
                              <a:gd name="T26" fmla="+- 0 -49 -49"/>
                              <a:gd name="T27" fmla="*/ -49 h 157"/>
                              <a:gd name="T28" fmla="+- 0 3182 2457"/>
                              <a:gd name="T29" fmla="*/ T28 w 882"/>
                              <a:gd name="T30" fmla="+- 0 107 -49"/>
                              <a:gd name="T31" fmla="*/ 107 h 157"/>
                              <a:gd name="T32" fmla="+- 0 3338 2457"/>
                              <a:gd name="T33" fmla="*/ T32 w 882"/>
                              <a:gd name="T34" fmla="+- 0 29 -49"/>
                              <a:gd name="T35" fmla="*/ 29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82" h="157">
                                <a:moveTo>
                                  <a:pt x="130" y="13"/>
                                </a:moveTo>
                                <a:lnTo>
                                  <a:pt x="0" y="13"/>
                                </a:lnTo>
                                <a:lnTo>
                                  <a:pt x="0" y="143"/>
                                </a:lnTo>
                                <a:lnTo>
                                  <a:pt x="130" y="143"/>
                                </a:lnTo>
                                <a:lnTo>
                                  <a:pt x="130" y="13"/>
                                </a:lnTo>
                                <a:moveTo>
                                  <a:pt x="881" y="78"/>
                                </a:moveTo>
                                <a:lnTo>
                                  <a:pt x="725" y="0"/>
                                </a:lnTo>
                                <a:lnTo>
                                  <a:pt x="725" y="156"/>
                                </a:lnTo>
                                <a:lnTo>
                                  <a:pt x="881" y="7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Line 47"/>
                        <wps:cNvCnPr>
                          <a:cxnSpLocks noChangeShapeType="1"/>
                        </wps:cNvCnPr>
                        <wps:spPr bwMode="auto">
                          <a:xfrm>
                            <a:off x="6342" y="561"/>
                            <a:ext cx="0" cy="1072"/>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 name="AutoShape 46"/>
                        <wps:cNvSpPr>
                          <a:spLocks/>
                        </wps:cNvSpPr>
                        <wps:spPr bwMode="auto">
                          <a:xfrm>
                            <a:off x="6263" y="431"/>
                            <a:ext cx="157" cy="1341"/>
                          </a:xfrm>
                          <a:custGeom>
                            <a:avLst/>
                            <a:gdLst>
                              <a:gd name="T0" fmla="+- 0 6407 6264"/>
                              <a:gd name="T1" fmla="*/ T0 w 157"/>
                              <a:gd name="T2" fmla="+- 0 431 431"/>
                              <a:gd name="T3" fmla="*/ 431 h 1341"/>
                              <a:gd name="T4" fmla="+- 0 6277 6264"/>
                              <a:gd name="T5" fmla="*/ T4 w 157"/>
                              <a:gd name="T6" fmla="+- 0 431 431"/>
                              <a:gd name="T7" fmla="*/ 431 h 1341"/>
                              <a:gd name="T8" fmla="+- 0 6277 6264"/>
                              <a:gd name="T9" fmla="*/ T8 w 157"/>
                              <a:gd name="T10" fmla="+- 0 561 431"/>
                              <a:gd name="T11" fmla="*/ 561 h 1341"/>
                              <a:gd name="T12" fmla="+- 0 6407 6264"/>
                              <a:gd name="T13" fmla="*/ T12 w 157"/>
                              <a:gd name="T14" fmla="+- 0 561 431"/>
                              <a:gd name="T15" fmla="*/ 561 h 1341"/>
                              <a:gd name="T16" fmla="+- 0 6407 6264"/>
                              <a:gd name="T17" fmla="*/ T16 w 157"/>
                              <a:gd name="T18" fmla="+- 0 431 431"/>
                              <a:gd name="T19" fmla="*/ 431 h 1341"/>
                              <a:gd name="T20" fmla="+- 0 6420 6264"/>
                              <a:gd name="T21" fmla="*/ T20 w 157"/>
                              <a:gd name="T22" fmla="+- 0 1615 431"/>
                              <a:gd name="T23" fmla="*/ 1615 h 1341"/>
                              <a:gd name="T24" fmla="+- 0 6264 6264"/>
                              <a:gd name="T25" fmla="*/ T24 w 157"/>
                              <a:gd name="T26" fmla="+- 0 1615 431"/>
                              <a:gd name="T27" fmla="*/ 1615 h 1341"/>
                              <a:gd name="T28" fmla="+- 0 6342 6264"/>
                              <a:gd name="T29" fmla="*/ T28 w 157"/>
                              <a:gd name="T30" fmla="+- 0 1771 431"/>
                              <a:gd name="T31" fmla="*/ 1771 h 1341"/>
                              <a:gd name="T32" fmla="+- 0 6420 6264"/>
                              <a:gd name="T33" fmla="*/ T32 w 157"/>
                              <a:gd name="T34" fmla="+- 0 1615 431"/>
                              <a:gd name="T35" fmla="*/ 1615 h 1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1341">
                                <a:moveTo>
                                  <a:pt x="143" y="0"/>
                                </a:moveTo>
                                <a:lnTo>
                                  <a:pt x="13" y="0"/>
                                </a:lnTo>
                                <a:lnTo>
                                  <a:pt x="13" y="130"/>
                                </a:lnTo>
                                <a:lnTo>
                                  <a:pt x="143" y="130"/>
                                </a:lnTo>
                                <a:lnTo>
                                  <a:pt x="143" y="0"/>
                                </a:lnTo>
                                <a:moveTo>
                                  <a:pt x="156" y="1184"/>
                                </a:moveTo>
                                <a:lnTo>
                                  <a:pt x="0" y="1184"/>
                                </a:lnTo>
                                <a:lnTo>
                                  <a:pt x="78" y="1340"/>
                                </a:lnTo>
                                <a:lnTo>
                                  <a:pt x="156" y="118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927" y="417"/>
                            <a:ext cx="157"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 name="Line 44"/>
                        <wps:cNvCnPr>
                          <a:cxnSpLocks noChangeShapeType="1"/>
                        </wps:cNvCnPr>
                        <wps:spPr bwMode="auto">
                          <a:xfrm>
                            <a:off x="6370" y="5631"/>
                            <a:ext cx="0" cy="504"/>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8" name="AutoShape 43"/>
                        <wps:cNvSpPr>
                          <a:spLocks/>
                        </wps:cNvSpPr>
                        <wps:spPr bwMode="auto">
                          <a:xfrm>
                            <a:off x="6291" y="5501"/>
                            <a:ext cx="157" cy="772"/>
                          </a:xfrm>
                          <a:custGeom>
                            <a:avLst/>
                            <a:gdLst>
                              <a:gd name="T0" fmla="+- 0 6435 6292"/>
                              <a:gd name="T1" fmla="*/ T0 w 157"/>
                              <a:gd name="T2" fmla="+- 0 5501 5501"/>
                              <a:gd name="T3" fmla="*/ 5501 h 772"/>
                              <a:gd name="T4" fmla="+- 0 6305 6292"/>
                              <a:gd name="T5" fmla="*/ T4 w 157"/>
                              <a:gd name="T6" fmla="+- 0 5501 5501"/>
                              <a:gd name="T7" fmla="*/ 5501 h 772"/>
                              <a:gd name="T8" fmla="+- 0 6305 6292"/>
                              <a:gd name="T9" fmla="*/ T8 w 157"/>
                              <a:gd name="T10" fmla="+- 0 5631 5501"/>
                              <a:gd name="T11" fmla="*/ 5631 h 772"/>
                              <a:gd name="T12" fmla="+- 0 6435 6292"/>
                              <a:gd name="T13" fmla="*/ T12 w 157"/>
                              <a:gd name="T14" fmla="+- 0 5631 5501"/>
                              <a:gd name="T15" fmla="*/ 5631 h 772"/>
                              <a:gd name="T16" fmla="+- 0 6435 6292"/>
                              <a:gd name="T17" fmla="*/ T16 w 157"/>
                              <a:gd name="T18" fmla="+- 0 5501 5501"/>
                              <a:gd name="T19" fmla="*/ 5501 h 772"/>
                              <a:gd name="T20" fmla="+- 0 6448 6292"/>
                              <a:gd name="T21" fmla="*/ T20 w 157"/>
                              <a:gd name="T22" fmla="+- 0 6117 5501"/>
                              <a:gd name="T23" fmla="*/ 6117 h 772"/>
                              <a:gd name="T24" fmla="+- 0 6292 6292"/>
                              <a:gd name="T25" fmla="*/ T24 w 157"/>
                              <a:gd name="T26" fmla="+- 0 6117 5501"/>
                              <a:gd name="T27" fmla="*/ 6117 h 772"/>
                              <a:gd name="T28" fmla="+- 0 6370 6292"/>
                              <a:gd name="T29" fmla="*/ T28 w 157"/>
                              <a:gd name="T30" fmla="+- 0 6273 5501"/>
                              <a:gd name="T31" fmla="*/ 6273 h 772"/>
                              <a:gd name="T32" fmla="+- 0 6448 6292"/>
                              <a:gd name="T33" fmla="*/ T32 w 157"/>
                              <a:gd name="T34" fmla="+- 0 6117 5501"/>
                              <a:gd name="T35" fmla="*/ 6117 h 7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772">
                                <a:moveTo>
                                  <a:pt x="143" y="0"/>
                                </a:moveTo>
                                <a:lnTo>
                                  <a:pt x="13" y="0"/>
                                </a:lnTo>
                                <a:lnTo>
                                  <a:pt x="13" y="130"/>
                                </a:lnTo>
                                <a:lnTo>
                                  <a:pt x="143" y="130"/>
                                </a:lnTo>
                                <a:lnTo>
                                  <a:pt x="143" y="0"/>
                                </a:lnTo>
                                <a:moveTo>
                                  <a:pt x="156" y="616"/>
                                </a:moveTo>
                                <a:lnTo>
                                  <a:pt x="0" y="616"/>
                                </a:lnTo>
                                <a:lnTo>
                                  <a:pt x="78" y="772"/>
                                </a:lnTo>
                                <a:lnTo>
                                  <a:pt x="156" y="6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42"/>
                        <wps:cNvSpPr>
                          <a:spLocks/>
                        </wps:cNvSpPr>
                        <wps:spPr bwMode="auto">
                          <a:xfrm>
                            <a:off x="5087" y="5822"/>
                            <a:ext cx="2801" cy="2"/>
                          </a:xfrm>
                          <a:custGeom>
                            <a:avLst/>
                            <a:gdLst>
                              <a:gd name="T0" fmla="+- 0 5087 5087"/>
                              <a:gd name="T1" fmla="*/ T0 w 2801"/>
                              <a:gd name="T2" fmla="+- 0 5105 5087"/>
                              <a:gd name="T3" fmla="*/ T2 w 2801"/>
                              <a:gd name="T4" fmla="+- 0 7870 5087"/>
                              <a:gd name="T5" fmla="*/ T4 w 2801"/>
                              <a:gd name="T6" fmla="+- 0 7888 5087"/>
                              <a:gd name="T7" fmla="*/ T6 w 2801"/>
                            </a:gdLst>
                            <a:ahLst/>
                            <a:cxnLst>
                              <a:cxn ang="0">
                                <a:pos x="T1" y="0"/>
                              </a:cxn>
                              <a:cxn ang="0">
                                <a:pos x="T3" y="0"/>
                              </a:cxn>
                              <a:cxn ang="0">
                                <a:pos x="T5" y="0"/>
                              </a:cxn>
                              <a:cxn ang="0">
                                <a:pos x="T7" y="0"/>
                              </a:cxn>
                            </a:cxnLst>
                            <a:rect l="0" t="0" r="r" b="b"/>
                            <a:pathLst>
                              <a:path w="2801">
                                <a:moveTo>
                                  <a:pt x="0" y="0"/>
                                </a:moveTo>
                                <a:lnTo>
                                  <a:pt x="18" y="0"/>
                                </a:lnTo>
                                <a:lnTo>
                                  <a:pt x="2783" y="0"/>
                                </a:lnTo>
                                <a:lnTo>
                                  <a:pt x="2801"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AutoShape 41"/>
                        <wps:cNvSpPr>
                          <a:spLocks/>
                        </wps:cNvSpPr>
                        <wps:spPr bwMode="auto">
                          <a:xfrm>
                            <a:off x="4975" y="5744"/>
                            <a:ext cx="3051" cy="157"/>
                          </a:xfrm>
                          <a:custGeom>
                            <a:avLst/>
                            <a:gdLst>
                              <a:gd name="T0" fmla="+- 0 5105 4975"/>
                              <a:gd name="T1" fmla="*/ T0 w 3051"/>
                              <a:gd name="T2" fmla="+- 0 5757 5744"/>
                              <a:gd name="T3" fmla="*/ 5757 h 157"/>
                              <a:gd name="T4" fmla="+- 0 4975 4975"/>
                              <a:gd name="T5" fmla="*/ T4 w 3051"/>
                              <a:gd name="T6" fmla="+- 0 5757 5744"/>
                              <a:gd name="T7" fmla="*/ 5757 h 157"/>
                              <a:gd name="T8" fmla="+- 0 4975 4975"/>
                              <a:gd name="T9" fmla="*/ T8 w 3051"/>
                              <a:gd name="T10" fmla="+- 0 5887 5744"/>
                              <a:gd name="T11" fmla="*/ 5887 h 157"/>
                              <a:gd name="T12" fmla="+- 0 5105 4975"/>
                              <a:gd name="T13" fmla="*/ T12 w 3051"/>
                              <a:gd name="T14" fmla="+- 0 5887 5744"/>
                              <a:gd name="T15" fmla="*/ 5887 h 157"/>
                              <a:gd name="T16" fmla="+- 0 5105 4975"/>
                              <a:gd name="T17" fmla="*/ T16 w 3051"/>
                              <a:gd name="T18" fmla="+- 0 5757 5744"/>
                              <a:gd name="T19" fmla="*/ 5757 h 157"/>
                              <a:gd name="T20" fmla="+- 0 8026 4975"/>
                              <a:gd name="T21" fmla="*/ T20 w 3051"/>
                              <a:gd name="T22" fmla="+- 0 5822 5744"/>
                              <a:gd name="T23" fmla="*/ 5822 h 157"/>
                              <a:gd name="T24" fmla="+- 0 7870 4975"/>
                              <a:gd name="T25" fmla="*/ T24 w 3051"/>
                              <a:gd name="T26" fmla="+- 0 5744 5744"/>
                              <a:gd name="T27" fmla="*/ 5744 h 157"/>
                              <a:gd name="T28" fmla="+- 0 7870 4975"/>
                              <a:gd name="T29" fmla="*/ T28 w 3051"/>
                              <a:gd name="T30" fmla="+- 0 5900 5744"/>
                              <a:gd name="T31" fmla="*/ 5900 h 157"/>
                              <a:gd name="T32" fmla="+- 0 8026 4975"/>
                              <a:gd name="T33" fmla="*/ T32 w 3051"/>
                              <a:gd name="T34" fmla="+- 0 5822 5744"/>
                              <a:gd name="T35" fmla="*/ 5822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51" h="157">
                                <a:moveTo>
                                  <a:pt x="130" y="13"/>
                                </a:moveTo>
                                <a:lnTo>
                                  <a:pt x="0" y="13"/>
                                </a:lnTo>
                                <a:lnTo>
                                  <a:pt x="0" y="143"/>
                                </a:lnTo>
                                <a:lnTo>
                                  <a:pt x="130" y="143"/>
                                </a:lnTo>
                                <a:lnTo>
                                  <a:pt x="130" y="13"/>
                                </a:lnTo>
                                <a:moveTo>
                                  <a:pt x="3051" y="78"/>
                                </a:moveTo>
                                <a:lnTo>
                                  <a:pt x="2895" y="0"/>
                                </a:lnTo>
                                <a:lnTo>
                                  <a:pt x="2895" y="156"/>
                                </a:lnTo>
                                <a:lnTo>
                                  <a:pt x="3051" y="7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787" y="7044"/>
                            <a:ext cx="597"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 name="Line 39"/>
                        <wps:cNvCnPr>
                          <a:cxnSpLocks noChangeShapeType="1"/>
                        </wps:cNvCnPr>
                        <wps:spPr bwMode="auto">
                          <a:xfrm>
                            <a:off x="4171" y="6215"/>
                            <a:ext cx="0" cy="470"/>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 name="AutoShape 38"/>
                        <wps:cNvSpPr>
                          <a:spLocks/>
                        </wps:cNvSpPr>
                        <wps:spPr bwMode="auto">
                          <a:xfrm>
                            <a:off x="4093" y="6084"/>
                            <a:ext cx="157" cy="740"/>
                          </a:xfrm>
                          <a:custGeom>
                            <a:avLst/>
                            <a:gdLst>
                              <a:gd name="T0" fmla="+- 0 4236 4093"/>
                              <a:gd name="T1" fmla="*/ T0 w 157"/>
                              <a:gd name="T2" fmla="+- 0 6085 6085"/>
                              <a:gd name="T3" fmla="*/ 6085 h 740"/>
                              <a:gd name="T4" fmla="+- 0 4106 4093"/>
                              <a:gd name="T5" fmla="*/ T4 w 157"/>
                              <a:gd name="T6" fmla="+- 0 6085 6085"/>
                              <a:gd name="T7" fmla="*/ 6085 h 740"/>
                              <a:gd name="T8" fmla="+- 0 4106 4093"/>
                              <a:gd name="T9" fmla="*/ T8 w 157"/>
                              <a:gd name="T10" fmla="+- 0 6215 6085"/>
                              <a:gd name="T11" fmla="*/ 6215 h 740"/>
                              <a:gd name="T12" fmla="+- 0 4236 4093"/>
                              <a:gd name="T13" fmla="*/ T12 w 157"/>
                              <a:gd name="T14" fmla="+- 0 6215 6085"/>
                              <a:gd name="T15" fmla="*/ 6215 h 740"/>
                              <a:gd name="T16" fmla="+- 0 4236 4093"/>
                              <a:gd name="T17" fmla="*/ T16 w 157"/>
                              <a:gd name="T18" fmla="+- 0 6085 6085"/>
                              <a:gd name="T19" fmla="*/ 6085 h 740"/>
                              <a:gd name="T20" fmla="+- 0 4249 4093"/>
                              <a:gd name="T21" fmla="*/ T20 w 157"/>
                              <a:gd name="T22" fmla="+- 0 6667 6085"/>
                              <a:gd name="T23" fmla="*/ 6667 h 740"/>
                              <a:gd name="T24" fmla="+- 0 4093 4093"/>
                              <a:gd name="T25" fmla="*/ T24 w 157"/>
                              <a:gd name="T26" fmla="+- 0 6667 6085"/>
                              <a:gd name="T27" fmla="*/ 6667 h 740"/>
                              <a:gd name="T28" fmla="+- 0 4171 4093"/>
                              <a:gd name="T29" fmla="*/ T28 w 157"/>
                              <a:gd name="T30" fmla="+- 0 6824 6085"/>
                              <a:gd name="T31" fmla="*/ 6824 h 740"/>
                              <a:gd name="T32" fmla="+- 0 4249 4093"/>
                              <a:gd name="T33" fmla="*/ T32 w 157"/>
                              <a:gd name="T34" fmla="+- 0 6667 6085"/>
                              <a:gd name="T35" fmla="*/ 6667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740">
                                <a:moveTo>
                                  <a:pt x="143" y="0"/>
                                </a:moveTo>
                                <a:lnTo>
                                  <a:pt x="13" y="0"/>
                                </a:lnTo>
                                <a:lnTo>
                                  <a:pt x="13" y="130"/>
                                </a:lnTo>
                                <a:lnTo>
                                  <a:pt x="143" y="130"/>
                                </a:lnTo>
                                <a:lnTo>
                                  <a:pt x="143" y="0"/>
                                </a:lnTo>
                                <a:moveTo>
                                  <a:pt x="156" y="582"/>
                                </a:moveTo>
                                <a:lnTo>
                                  <a:pt x="0" y="582"/>
                                </a:lnTo>
                                <a:lnTo>
                                  <a:pt x="78" y="739"/>
                                </a:lnTo>
                                <a:lnTo>
                                  <a:pt x="156" y="58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Line 37"/>
                        <wps:cNvCnPr>
                          <a:cxnSpLocks noChangeShapeType="1"/>
                        </wps:cNvCnPr>
                        <wps:spPr bwMode="auto">
                          <a:xfrm>
                            <a:off x="6939" y="8836"/>
                            <a:ext cx="0" cy="471"/>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 name="AutoShape 36"/>
                        <wps:cNvSpPr>
                          <a:spLocks/>
                        </wps:cNvSpPr>
                        <wps:spPr bwMode="auto">
                          <a:xfrm>
                            <a:off x="6861" y="8705"/>
                            <a:ext cx="157" cy="740"/>
                          </a:xfrm>
                          <a:custGeom>
                            <a:avLst/>
                            <a:gdLst>
                              <a:gd name="T0" fmla="+- 0 7004 6861"/>
                              <a:gd name="T1" fmla="*/ T0 w 157"/>
                              <a:gd name="T2" fmla="+- 0 8706 8706"/>
                              <a:gd name="T3" fmla="*/ 8706 h 740"/>
                              <a:gd name="T4" fmla="+- 0 6874 6861"/>
                              <a:gd name="T5" fmla="*/ T4 w 157"/>
                              <a:gd name="T6" fmla="+- 0 8706 8706"/>
                              <a:gd name="T7" fmla="*/ 8706 h 740"/>
                              <a:gd name="T8" fmla="+- 0 6874 6861"/>
                              <a:gd name="T9" fmla="*/ T8 w 157"/>
                              <a:gd name="T10" fmla="+- 0 8836 8706"/>
                              <a:gd name="T11" fmla="*/ 8836 h 740"/>
                              <a:gd name="T12" fmla="+- 0 7004 6861"/>
                              <a:gd name="T13" fmla="*/ T12 w 157"/>
                              <a:gd name="T14" fmla="+- 0 8836 8706"/>
                              <a:gd name="T15" fmla="*/ 8836 h 740"/>
                              <a:gd name="T16" fmla="+- 0 7004 6861"/>
                              <a:gd name="T17" fmla="*/ T16 w 157"/>
                              <a:gd name="T18" fmla="+- 0 8706 8706"/>
                              <a:gd name="T19" fmla="*/ 8706 h 740"/>
                              <a:gd name="T20" fmla="+- 0 7017 6861"/>
                              <a:gd name="T21" fmla="*/ T20 w 157"/>
                              <a:gd name="T22" fmla="+- 0 9289 8706"/>
                              <a:gd name="T23" fmla="*/ 9289 h 740"/>
                              <a:gd name="T24" fmla="+- 0 6861 6861"/>
                              <a:gd name="T25" fmla="*/ T24 w 157"/>
                              <a:gd name="T26" fmla="+- 0 9289 8706"/>
                              <a:gd name="T27" fmla="*/ 9289 h 740"/>
                              <a:gd name="T28" fmla="+- 0 6939 6861"/>
                              <a:gd name="T29" fmla="*/ T28 w 157"/>
                              <a:gd name="T30" fmla="+- 0 9445 8706"/>
                              <a:gd name="T31" fmla="*/ 9445 h 740"/>
                              <a:gd name="T32" fmla="+- 0 7017 6861"/>
                              <a:gd name="T33" fmla="*/ T32 w 157"/>
                              <a:gd name="T34" fmla="+- 0 9289 8706"/>
                              <a:gd name="T35" fmla="*/ 9289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740">
                                <a:moveTo>
                                  <a:pt x="143" y="0"/>
                                </a:moveTo>
                                <a:lnTo>
                                  <a:pt x="13" y="0"/>
                                </a:lnTo>
                                <a:lnTo>
                                  <a:pt x="13" y="130"/>
                                </a:lnTo>
                                <a:lnTo>
                                  <a:pt x="143" y="130"/>
                                </a:lnTo>
                                <a:lnTo>
                                  <a:pt x="143" y="0"/>
                                </a:lnTo>
                                <a:moveTo>
                                  <a:pt x="156" y="583"/>
                                </a:moveTo>
                                <a:lnTo>
                                  <a:pt x="0" y="583"/>
                                </a:lnTo>
                                <a:lnTo>
                                  <a:pt x="78" y="739"/>
                                </a:lnTo>
                                <a:lnTo>
                                  <a:pt x="156" y="58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Line 35"/>
                        <wps:cNvCnPr>
                          <a:cxnSpLocks noChangeShapeType="1"/>
                        </wps:cNvCnPr>
                        <wps:spPr bwMode="auto">
                          <a:xfrm>
                            <a:off x="9764" y="8063"/>
                            <a:ext cx="0" cy="858"/>
                          </a:xfrm>
                          <a:prstGeom prst="line">
                            <a:avLst/>
                          </a:prstGeom>
                          <a:noFill/>
                          <a:ln w="2252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 name="AutoShape 34"/>
                        <wps:cNvSpPr>
                          <a:spLocks/>
                        </wps:cNvSpPr>
                        <wps:spPr bwMode="auto">
                          <a:xfrm>
                            <a:off x="9686" y="7933"/>
                            <a:ext cx="157" cy="1127"/>
                          </a:xfrm>
                          <a:custGeom>
                            <a:avLst/>
                            <a:gdLst>
                              <a:gd name="T0" fmla="+- 0 9829 9686"/>
                              <a:gd name="T1" fmla="*/ T0 w 157"/>
                              <a:gd name="T2" fmla="+- 0 7933 7933"/>
                              <a:gd name="T3" fmla="*/ 7933 h 1127"/>
                              <a:gd name="T4" fmla="+- 0 9699 9686"/>
                              <a:gd name="T5" fmla="*/ T4 w 157"/>
                              <a:gd name="T6" fmla="+- 0 7933 7933"/>
                              <a:gd name="T7" fmla="*/ 7933 h 1127"/>
                              <a:gd name="T8" fmla="+- 0 9699 9686"/>
                              <a:gd name="T9" fmla="*/ T8 w 157"/>
                              <a:gd name="T10" fmla="+- 0 8063 7933"/>
                              <a:gd name="T11" fmla="*/ 8063 h 1127"/>
                              <a:gd name="T12" fmla="+- 0 9829 9686"/>
                              <a:gd name="T13" fmla="*/ T12 w 157"/>
                              <a:gd name="T14" fmla="+- 0 8063 7933"/>
                              <a:gd name="T15" fmla="*/ 8063 h 1127"/>
                              <a:gd name="T16" fmla="+- 0 9829 9686"/>
                              <a:gd name="T17" fmla="*/ T16 w 157"/>
                              <a:gd name="T18" fmla="+- 0 7933 7933"/>
                              <a:gd name="T19" fmla="*/ 7933 h 1127"/>
                              <a:gd name="T20" fmla="+- 0 9842 9686"/>
                              <a:gd name="T21" fmla="*/ T20 w 157"/>
                              <a:gd name="T22" fmla="+- 0 8904 7933"/>
                              <a:gd name="T23" fmla="*/ 8904 h 1127"/>
                              <a:gd name="T24" fmla="+- 0 9686 9686"/>
                              <a:gd name="T25" fmla="*/ T24 w 157"/>
                              <a:gd name="T26" fmla="+- 0 8904 7933"/>
                              <a:gd name="T27" fmla="*/ 8904 h 1127"/>
                              <a:gd name="T28" fmla="+- 0 9764 9686"/>
                              <a:gd name="T29" fmla="*/ T28 w 157"/>
                              <a:gd name="T30" fmla="+- 0 9060 7933"/>
                              <a:gd name="T31" fmla="*/ 9060 h 1127"/>
                              <a:gd name="T32" fmla="+- 0 9842 9686"/>
                              <a:gd name="T33" fmla="*/ T32 w 157"/>
                              <a:gd name="T34" fmla="+- 0 8904 7933"/>
                              <a:gd name="T35" fmla="*/ 8904 h 1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7" h="1127">
                                <a:moveTo>
                                  <a:pt x="143" y="0"/>
                                </a:moveTo>
                                <a:lnTo>
                                  <a:pt x="13" y="0"/>
                                </a:lnTo>
                                <a:lnTo>
                                  <a:pt x="13" y="130"/>
                                </a:lnTo>
                                <a:lnTo>
                                  <a:pt x="143" y="130"/>
                                </a:lnTo>
                                <a:lnTo>
                                  <a:pt x="143" y="0"/>
                                </a:lnTo>
                                <a:moveTo>
                                  <a:pt x="156" y="971"/>
                                </a:moveTo>
                                <a:lnTo>
                                  <a:pt x="0" y="971"/>
                                </a:lnTo>
                                <a:lnTo>
                                  <a:pt x="78" y="1127"/>
                                </a:lnTo>
                                <a:lnTo>
                                  <a:pt x="156" y="97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3"/>
                        <wps:cNvSpPr>
                          <a:spLocks/>
                        </wps:cNvSpPr>
                        <wps:spPr bwMode="auto">
                          <a:xfrm>
                            <a:off x="7504" y="7288"/>
                            <a:ext cx="605" cy="2"/>
                          </a:xfrm>
                          <a:custGeom>
                            <a:avLst/>
                            <a:gdLst>
                              <a:gd name="T0" fmla="+- 0 7504 7504"/>
                              <a:gd name="T1" fmla="*/ T0 w 605"/>
                              <a:gd name="T2" fmla="+- 0 7522 7504"/>
                              <a:gd name="T3" fmla="*/ T2 w 605"/>
                              <a:gd name="T4" fmla="+- 0 8091 7504"/>
                              <a:gd name="T5" fmla="*/ T4 w 605"/>
                              <a:gd name="T6" fmla="+- 0 8109 7504"/>
                              <a:gd name="T7" fmla="*/ T6 w 605"/>
                            </a:gdLst>
                            <a:ahLst/>
                            <a:cxnLst>
                              <a:cxn ang="0">
                                <a:pos x="T1" y="0"/>
                              </a:cxn>
                              <a:cxn ang="0">
                                <a:pos x="T3" y="0"/>
                              </a:cxn>
                              <a:cxn ang="0">
                                <a:pos x="T5" y="0"/>
                              </a:cxn>
                              <a:cxn ang="0">
                                <a:pos x="T7" y="0"/>
                              </a:cxn>
                            </a:cxnLst>
                            <a:rect l="0" t="0" r="r" b="b"/>
                            <a:pathLst>
                              <a:path w="605">
                                <a:moveTo>
                                  <a:pt x="0" y="0"/>
                                </a:moveTo>
                                <a:lnTo>
                                  <a:pt x="18" y="0"/>
                                </a:lnTo>
                                <a:lnTo>
                                  <a:pt x="587" y="0"/>
                                </a:lnTo>
                                <a:lnTo>
                                  <a:pt x="605"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AutoShape 32"/>
                        <wps:cNvSpPr>
                          <a:spLocks/>
                        </wps:cNvSpPr>
                        <wps:spPr bwMode="auto">
                          <a:xfrm>
                            <a:off x="7365" y="7210"/>
                            <a:ext cx="882" cy="157"/>
                          </a:xfrm>
                          <a:custGeom>
                            <a:avLst/>
                            <a:gdLst>
                              <a:gd name="T0" fmla="+- 0 7522 7366"/>
                              <a:gd name="T1" fmla="*/ T0 w 882"/>
                              <a:gd name="T2" fmla="+- 0 7210 7210"/>
                              <a:gd name="T3" fmla="*/ 7210 h 157"/>
                              <a:gd name="T4" fmla="+- 0 7366 7366"/>
                              <a:gd name="T5" fmla="*/ T4 w 882"/>
                              <a:gd name="T6" fmla="+- 0 7288 7210"/>
                              <a:gd name="T7" fmla="*/ 7288 h 157"/>
                              <a:gd name="T8" fmla="+- 0 7522 7366"/>
                              <a:gd name="T9" fmla="*/ T8 w 882"/>
                              <a:gd name="T10" fmla="+- 0 7366 7210"/>
                              <a:gd name="T11" fmla="*/ 7366 h 157"/>
                              <a:gd name="T12" fmla="+- 0 7522 7366"/>
                              <a:gd name="T13" fmla="*/ T12 w 882"/>
                              <a:gd name="T14" fmla="+- 0 7210 7210"/>
                              <a:gd name="T15" fmla="*/ 7210 h 157"/>
                              <a:gd name="T16" fmla="+- 0 8247 7366"/>
                              <a:gd name="T17" fmla="*/ T16 w 882"/>
                              <a:gd name="T18" fmla="+- 0 7288 7210"/>
                              <a:gd name="T19" fmla="*/ 7288 h 157"/>
                              <a:gd name="T20" fmla="+- 0 8091 7366"/>
                              <a:gd name="T21" fmla="*/ T20 w 882"/>
                              <a:gd name="T22" fmla="+- 0 7210 7210"/>
                              <a:gd name="T23" fmla="*/ 7210 h 157"/>
                              <a:gd name="T24" fmla="+- 0 8091 7366"/>
                              <a:gd name="T25" fmla="*/ T24 w 882"/>
                              <a:gd name="T26" fmla="+- 0 7366 7210"/>
                              <a:gd name="T27" fmla="*/ 7366 h 157"/>
                              <a:gd name="T28" fmla="+- 0 8247 7366"/>
                              <a:gd name="T29" fmla="*/ T28 w 882"/>
                              <a:gd name="T30" fmla="+- 0 7288 7210"/>
                              <a:gd name="T31" fmla="*/ 7288 h 15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82" h="157">
                                <a:moveTo>
                                  <a:pt x="156" y="0"/>
                                </a:moveTo>
                                <a:lnTo>
                                  <a:pt x="0" y="78"/>
                                </a:lnTo>
                                <a:lnTo>
                                  <a:pt x="156" y="156"/>
                                </a:lnTo>
                                <a:lnTo>
                                  <a:pt x="156" y="0"/>
                                </a:lnTo>
                                <a:moveTo>
                                  <a:pt x="881" y="78"/>
                                </a:moveTo>
                                <a:lnTo>
                                  <a:pt x="725" y="0"/>
                                </a:lnTo>
                                <a:lnTo>
                                  <a:pt x="725" y="156"/>
                                </a:lnTo>
                                <a:lnTo>
                                  <a:pt x="881" y="7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Rectangle 31"/>
                        <wps:cNvSpPr>
                          <a:spLocks noChangeArrowheads="1"/>
                        </wps:cNvSpPr>
                        <wps:spPr bwMode="auto">
                          <a:xfrm>
                            <a:off x="1440" y="4782"/>
                            <a:ext cx="1269" cy="488"/>
                          </a:xfrm>
                          <a:prstGeom prst="rect">
                            <a:avLst/>
                          </a:prstGeom>
                          <a:noFill/>
                          <a:ln w="77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Freeform 30"/>
                        <wps:cNvSpPr>
                          <a:spLocks/>
                        </wps:cNvSpPr>
                        <wps:spPr bwMode="auto">
                          <a:xfrm>
                            <a:off x="2031" y="5316"/>
                            <a:ext cx="823" cy="625"/>
                          </a:xfrm>
                          <a:custGeom>
                            <a:avLst/>
                            <a:gdLst>
                              <a:gd name="T0" fmla="+- 0 2854 2031"/>
                              <a:gd name="T1" fmla="*/ T0 w 823"/>
                              <a:gd name="T2" fmla="+- 0 5941 5317"/>
                              <a:gd name="T3" fmla="*/ 5941 h 625"/>
                              <a:gd name="T4" fmla="+- 0 2836 2031"/>
                              <a:gd name="T5" fmla="*/ T4 w 823"/>
                              <a:gd name="T6" fmla="+- 0 5941 5317"/>
                              <a:gd name="T7" fmla="*/ 5941 h 625"/>
                              <a:gd name="T8" fmla="+- 0 2031 2031"/>
                              <a:gd name="T9" fmla="*/ T8 w 823"/>
                              <a:gd name="T10" fmla="+- 0 5941 5317"/>
                              <a:gd name="T11" fmla="*/ 5941 h 625"/>
                              <a:gd name="T12" fmla="+- 0 2031 2031"/>
                              <a:gd name="T13" fmla="*/ T12 w 823"/>
                              <a:gd name="T14" fmla="+- 0 5334 5317"/>
                              <a:gd name="T15" fmla="*/ 5334 h 625"/>
                              <a:gd name="T16" fmla="+- 0 2031 2031"/>
                              <a:gd name="T17" fmla="*/ T16 w 823"/>
                              <a:gd name="T18" fmla="+- 0 5317 5317"/>
                              <a:gd name="T19" fmla="*/ 5317 h 625"/>
                            </a:gdLst>
                            <a:ahLst/>
                            <a:cxnLst>
                              <a:cxn ang="0">
                                <a:pos x="T1" y="T3"/>
                              </a:cxn>
                              <a:cxn ang="0">
                                <a:pos x="T5" y="T7"/>
                              </a:cxn>
                              <a:cxn ang="0">
                                <a:pos x="T9" y="T11"/>
                              </a:cxn>
                              <a:cxn ang="0">
                                <a:pos x="T13" y="T15"/>
                              </a:cxn>
                              <a:cxn ang="0">
                                <a:pos x="T17" y="T19"/>
                              </a:cxn>
                            </a:cxnLst>
                            <a:rect l="0" t="0" r="r" b="b"/>
                            <a:pathLst>
                              <a:path w="823" h="625">
                                <a:moveTo>
                                  <a:pt x="823" y="624"/>
                                </a:moveTo>
                                <a:lnTo>
                                  <a:pt x="805" y="624"/>
                                </a:lnTo>
                                <a:lnTo>
                                  <a:pt x="0" y="624"/>
                                </a:lnTo>
                                <a:lnTo>
                                  <a:pt x="0" y="17"/>
                                </a:lnTo>
                                <a:lnTo>
                                  <a:pt x="0" y="0"/>
                                </a:lnTo>
                              </a:path>
                            </a:pathLst>
                          </a:custGeom>
                          <a:noFill/>
                          <a:ln w="22521">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AutoShape 29"/>
                        <wps:cNvSpPr>
                          <a:spLocks/>
                        </wps:cNvSpPr>
                        <wps:spPr bwMode="auto">
                          <a:xfrm>
                            <a:off x="1966" y="5204"/>
                            <a:ext cx="1027" cy="815"/>
                          </a:xfrm>
                          <a:custGeom>
                            <a:avLst/>
                            <a:gdLst>
                              <a:gd name="T0" fmla="+- 0 2096 1966"/>
                              <a:gd name="T1" fmla="*/ T0 w 1027"/>
                              <a:gd name="T2" fmla="+- 0 5204 5204"/>
                              <a:gd name="T3" fmla="*/ 5204 h 815"/>
                              <a:gd name="T4" fmla="+- 0 1966 1966"/>
                              <a:gd name="T5" fmla="*/ T4 w 1027"/>
                              <a:gd name="T6" fmla="+- 0 5204 5204"/>
                              <a:gd name="T7" fmla="*/ 5204 h 815"/>
                              <a:gd name="T8" fmla="+- 0 1966 1966"/>
                              <a:gd name="T9" fmla="*/ T8 w 1027"/>
                              <a:gd name="T10" fmla="+- 0 5334 5204"/>
                              <a:gd name="T11" fmla="*/ 5334 h 815"/>
                              <a:gd name="T12" fmla="+- 0 2096 1966"/>
                              <a:gd name="T13" fmla="*/ T12 w 1027"/>
                              <a:gd name="T14" fmla="+- 0 5334 5204"/>
                              <a:gd name="T15" fmla="*/ 5334 h 815"/>
                              <a:gd name="T16" fmla="+- 0 2096 1966"/>
                              <a:gd name="T17" fmla="*/ T16 w 1027"/>
                              <a:gd name="T18" fmla="+- 0 5204 5204"/>
                              <a:gd name="T19" fmla="*/ 5204 h 815"/>
                              <a:gd name="T20" fmla="+- 0 2992 1966"/>
                              <a:gd name="T21" fmla="*/ T20 w 1027"/>
                              <a:gd name="T22" fmla="+- 0 5941 5204"/>
                              <a:gd name="T23" fmla="*/ 5941 h 815"/>
                              <a:gd name="T24" fmla="+- 0 2836 1966"/>
                              <a:gd name="T25" fmla="*/ T24 w 1027"/>
                              <a:gd name="T26" fmla="+- 0 5863 5204"/>
                              <a:gd name="T27" fmla="*/ 5863 h 815"/>
                              <a:gd name="T28" fmla="+- 0 2836 1966"/>
                              <a:gd name="T29" fmla="*/ T28 w 1027"/>
                              <a:gd name="T30" fmla="+- 0 6019 5204"/>
                              <a:gd name="T31" fmla="*/ 6019 h 815"/>
                              <a:gd name="T32" fmla="+- 0 2992 1966"/>
                              <a:gd name="T33" fmla="*/ T32 w 1027"/>
                              <a:gd name="T34" fmla="+- 0 5941 5204"/>
                              <a:gd name="T35" fmla="*/ 5941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27" h="815">
                                <a:moveTo>
                                  <a:pt x="130" y="0"/>
                                </a:moveTo>
                                <a:lnTo>
                                  <a:pt x="0" y="0"/>
                                </a:lnTo>
                                <a:lnTo>
                                  <a:pt x="0" y="130"/>
                                </a:lnTo>
                                <a:lnTo>
                                  <a:pt x="130" y="130"/>
                                </a:lnTo>
                                <a:lnTo>
                                  <a:pt x="130" y="0"/>
                                </a:lnTo>
                                <a:moveTo>
                                  <a:pt x="1026" y="737"/>
                                </a:moveTo>
                                <a:lnTo>
                                  <a:pt x="870" y="659"/>
                                </a:lnTo>
                                <a:lnTo>
                                  <a:pt x="870" y="815"/>
                                </a:lnTo>
                                <a:lnTo>
                                  <a:pt x="1026" y="73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190" y="4279"/>
                            <a:ext cx="1715" cy="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5377" y="3629"/>
                            <a:ext cx="2282"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9E8ACF" id="Group 26" o:spid="_x0000_s1026" style="position:absolute;margin-left:63.8pt;margin-top:-28.2pt;width:453.6pt;height:589.5pt;z-index:-251641856;mso-position-horizontal-relative:page" coordorigin="1276,-564" coordsize="9072,117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Ox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lKkKCe9AC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HWjmgAoowaACegoAK&#10;KXa3pRsb0oASija3pS7WPagBKKNrelLtb+7QAlFGG9KMH0oAKKMN6UYb0oswCil2t6UmG9KdmAUU&#10;bW9KMH0oswCil2t6UbWHaizASijnpijB9KLMAoooxRZgFFGD6UYPpRZgFFFFFmAUUYNFFmAUUUcj&#10;qKVmAUUUU7MAooop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dulFFFABRRRQAUUU&#10;cmmgCgUu056UoU7cVYABt5p2cjim9TwacBjvQADPrRRRU8wBRRRUgFFFHNVEAzxijHeiiqAPajHG&#10;c0ZPWjnvQAZoo7UVSJaCiiiqJCiinRIJZVjaRU3Njc3Qe5oK5huO9ABPSnTRiKVow6ttbG5ehptA&#10;e6FIUBOaXNLk+tAegxl7ikzjtUmexpWRe9BRET3NLkY5anNFgZFNKOByKAEyQelGO9Lgkc0Y4yKA&#10;G84opc44pDQAUUUUAFFFFABRRRWYBRRRQAUUUUAFFFFABRRRQAUUUUAFFFFABRRRW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r&#10;mAKKKKoAooooAKKKKACiiigAooooAKKKKACiiincAooop3AKKKKoA4pck9aSigBckjFLu+brTRki&#10;jtQA7POMd6GbsKQexoBAoAduz0pc+tMBpegwaAFDZNL16GmEk0rHjAoAGY9KTt0oJzyaT8aADJHS&#10;gk0fSjpQAUUUUAFFFFTIAoooqQCiiigAooooAKKKKACiiigAooooAKKKKmQBRRRU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VYBRRRTAKKKKACiiigAooooAKKKKACiiigAooooAKKKKtAFFFFMAoH0oo&#10;FAC9T0pD0xRR7igA6cUHIozQeaAAmig8migA5oo5Jo5PQUAFFFFABRRRUsAoooqQCiiigAooooAK&#10;KKKACiiigAooooAKKKKGAUUUVm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TQBRRRT5gCiiiquAUUU&#10;UXAKKKKLgFFFFFwCiiii4BRRRRcAooooiwCiiirugCgdaKM07oAP0o4xRn1oougDPGKOKXPGKQ46&#10;5ougCl9qTpRRdAB9KKKKLoAoooougCiiildAFFFFQwCiiii4BRRRRcAoooouAUUUUXAKKKKLgFFF&#10;FABRRRUyAKKKKk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">
                <v:shape id="Picture 87" o:spid="_x0000_s1027" type="#_x0000_t75" style="position:absolute;left:1275;top:-564;width:9072;height:11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xkvPFAAAA2wAAAA8AAABkcnMvZG93bnJldi54bWxEj91qwkAUhO+FvsNyCt7ppqKlRDdSCqJQ&#10;EBrT1suT7MkPzZ4N2a2Jb98tCF4OM/MNs9mOphUX6l1jWcHTPAJBXFjdcKUgO+1mLyCcR9bYWiYF&#10;V3KwTR4mG4y1HfiDLqmvRICwi1FB7X0XS+mKmgy6ue2Ig1fa3qAPsq+k7nEIcNPKRRQ9S4MNh4Ua&#10;O3qrqfhJf42C7yFP6Xr8HM6I2erwlb/vS5crNX0cX9cgPI3+Hr61D1rBcgn/X8IPkM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cZLzxQAAANsAAAAPAAAAAAAAAAAAAAAA&#10;AJ8CAABkcnMvZG93bnJldi54bWxQSwUGAAAAAAQABAD3AAAAkQMAAAAA&#10;">
                  <v:imagedata r:id="rId50" o:title=""/>
                </v:shape>
                <v:shape id="Picture 86" o:spid="_x0000_s1028" type="#_x0000_t75" style="position:absolute;left:1743;top:6727;width:3103;height:1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RZPDFAAAA2wAAAA8AAABkcnMvZG93bnJldi54bWxEj0FrwkAUhO+F/oflFXoR3bRYkegqWmjp&#10;QQomAa/P7DMbzL4N2Y1J/323UPA4zMw3zHo72kbcqPO1YwUvswQEcel0zZWCIv+YLkH4gKyxcUwK&#10;fsjDdvP4sMZUu4GPdMtCJSKEfYoKTAhtKqUvDVn0M9cSR+/iOoshyq6SusMhwm0jX5NkIS3WHBcM&#10;tvRuqLxmvVVwOGNxuuaTfYl9Mv+uGjP5PByVen4adysQgcZwD/+3v7SC+Rv8fYk/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EWTwxQAAANsAAAAPAAAAAAAAAAAAAAAA&#10;AJ8CAABkcnMvZG93bnJldi54bWxQSwUGAAAAAAQABAD3AAAAkQMAAAAA&#10;">
                  <v:imagedata r:id="rId51" o:title=""/>
                </v:shape>
                <v:shape id="Freeform 85" o:spid="_x0000_s1029" style="position:absolute;left:1743;top:6727;width:3103;height:1425;visibility:visible;mso-wrap-style:square;v-text-anchor:top" coordsize="3103,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B8UA&#10;AADbAAAADwAAAGRycy9kb3ducmV2LnhtbESPT2vCQBTE74V+h+UVvNWNxQaJrhKEonhQ1FKvj+wz&#10;f8y+DdlVYz+9Kwgeh5n5DTOZdaYWF2pdaVnBoB+BIM6sLjlX8Lv/+RyBcB5ZY22ZFNzIwWz6/jbB&#10;RNsrb+my87kIEHYJKii8bxIpXVaQQde3DXHwjrY16INsc6lbvAa4qeVXFMXSYMlhocCG5gVlp93Z&#10;KPirDt/mMF/9bzbx+jSobumwWqRK9T66dAzCU+df4Wd7qRUMY3h8CT9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L+4HxQAAANsAAAAPAAAAAAAAAAAAAAAAAJgCAABkcnMv&#10;ZG93bnJldi54bWxQSwUGAAAAAAQABAD1AAAAigMAAAAA&#10;" path="m271,l2831,r52,l2959,5r64,24l3073,79r24,64l3102,220r,52l3102,1153r-1,93l3089,1312r-38,60l2990,1411r-66,11l2830,1424r-2559,l178,1422r-66,-11l52,1372,14,1312,2,1246,,1152,,271,2,178,14,112,52,52,112,13,179,2,273,r-2,xe" filled="f" strokecolor="white" strokeweight=".62558mm">
                  <v:path arrowok="t" o:connecttype="custom" o:connectlocs="271,6728;2831,6728;2883,6728;2959,6733;3023,6757;3073,6807;3097,6871;3102,6948;3102,7000;3102,7881;3101,7974;3089,8040;3051,8100;2990,8139;2924,8150;2830,8152;271,8152;178,8150;112,8139;52,8100;14,8040;2,7974;0,7880;0,6999;2,6906;14,6840;52,6780;112,6741;179,6730;273,6728;271,6728" o:connectangles="0,0,0,0,0,0,0,0,0,0,0,0,0,0,0,0,0,0,0,0,0,0,0,0,0,0,0,0,0,0,0"/>
                </v:shape>
                <v:shape id="Picture 84" o:spid="_x0000_s1030" type="#_x0000_t75" style="position:absolute;left:2984;top:-447;width:6714;height: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yuWzGAAAA2wAAAA8AAABkcnMvZG93bnJldi54bWxEj09rwkAUxO+FfoflCb3VjUWqRFcRS6WX&#10;NPgH4vGZfSbB7NuQ3ZrYT98tCB6HmfkNM1/2phZXal1lWcFoGIEgzq2uuFBw2H++TkE4j6yxtkwK&#10;buRguXh+mmOsbcdbuu58IQKEXYwKSu+bWEqXl2TQDW1DHLyzbQ36INtC6ha7ADe1fIuid2mw4rBQ&#10;YkPrkvLL7scoSNfylhy/k+nHb7LJ0lOfpd0+U+pl0K9mIDz1/hG+t7+0gvEE/r+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K5bMYAAADbAAAADwAAAAAAAAAAAAAA&#10;AACfAgAAZHJzL2Rvd25yZXYueG1sUEsFBgAAAAAEAAQA9wAAAJIDAAAAAA==&#10;">
                  <v:imagedata r:id="rId52" o:title=""/>
                </v:shape>
                <v:shape id="Freeform 83" o:spid="_x0000_s1031" style="position:absolute;left:2984;top:-447;width:6714;height:924;visibility:visible;mso-wrap-style:square;v-text-anchor:top" coordsize="6714,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jucIA&#10;AADbAAAADwAAAGRycy9kb3ducmV2LnhtbERPTW+CQBC9m/gfNmPSS6OLpGkqdSFqqelRbA89TtgR&#10;SNlZwm6B+uvdQxOPL+97m02mFQP1rrGsYL2KQBCXVjdcKfj6fF++gHAeWWNrmRT8kYMsnc+2mGg7&#10;ckHD2VcihLBLUEHtfZdI6cqaDLqV7YgDd7G9QR9gX0nd4xjCTSvjKHqWBhsODTV2dKip/Dn/GgU5&#10;vV3pcixO+X4Trx3z9/XxYJV6WEy7VxCeJn8X/7s/tIKnMDZ8CT9Ap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XqO5wgAAANsAAAAPAAAAAAAAAAAAAAAAAJgCAABkcnMvZG93&#10;bnJldi54bWxQSwUGAAAAAAQABAD1AAAAhwMAAAAA&#10;" path="m271,l6442,r52,l6570,5r64,24l6684,79r24,64l6713,219r,53l6713,652r-1,93l6700,811r-38,61l6602,910r-67,12l6441,923r-6170,l178,922,112,910,51,872,13,811,1,745,,651,,271,1,178,13,112,51,51,112,13,178,1,272,r-1,xe" filled="f" strokecolor="white" strokeweight=".62558mm">
                  <v:path arrowok="t" o:connecttype="custom" o:connectlocs="271,-446;6442,-446;6494,-446;6570,-441;6634,-417;6684,-367;6708,-303;6713,-227;6713,-174;6713,206;6712,299;6700,365;6662,426;6602,464;6535,476;6441,477;271,477;178,476;112,464;51,426;13,365;1,299;0,205;0,-175;1,-268;13,-334;51,-395;112,-433;178,-445;272,-446;271,-446" o:connectangles="0,0,0,0,0,0,0,0,0,0,0,0,0,0,0,0,0,0,0,0,0,0,0,0,0,0,0,0,0,0,0"/>
                </v:shape>
                <v:shape id="Picture 82" o:spid="_x0000_s1032" type="#_x0000_t75" style="position:absolute;left:2969;top:849;width:2072;height:5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gyYvFAAAA2wAAAA8AAABkcnMvZG93bnJldi54bWxEj1trAjEUhN8L/Q/hFHyrSUuVuhrFtogX&#10;ULwhPh42p7tLNyfLJur6740g9HGYmW+YwaixpThT7QvHGt7aCgRx6kzBmYb9bvL6CcIHZIOlY9Jw&#10;JQ+j4fPTABPjLryh8zZkIkLYJ6ghD6FKpPRpThZ921XE0ft1tcUQZZ1JU+Mlwm0p35XqSosFx4Uc&#10;K/rOKf3bnqyGlfqSP+MJHdL1crFebVRnej3OtW69NOM+iEBN+A8/2jOj4aMH9y/xB8jh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4MmLxQAAANsAAAAPAAAAAAAAAAAAAAAA&#10;AJ8CAABkcnMvZG93bnJldi54bWxQSwUGAAAAAAQABAD3AAAAkQMAAAAA&#10;">
                  <v:imagedata r:id="rId53" o:title=""/>
                </v:shape>
                <v:shape id="Freeform 81" o:spid="_x0000_s1033" style="position:absolute;left:2969;top:849;width:2072;height:5297;visibility:visible;mso-wrap-style:square;v-text-anchor:top" coordsize="2072,5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q8EA&#10;AADbAAAADwAAAGRycy9kb3ducmV2LnhtbERPy2rCQBTdC/2H4Rbc6aSCUWImYouCtCtfC3eXzDUJ&#10;Zu6EmWmS/n1nUejycN75djSt6Mn5xrKCt3kCgri0uuFKwfVymK1B+ICssbVMCn7Iw7Z4meSYaTvw&#10;ifpzqEQMYZ+hgjqELpPSlzUZ9HPbEUfuYZ3BEKGrpHY4xHDTykWSpNJgw7Ghxo4+aiqf52+j4PO5&#10;36Vfx4W/u9U+RSzT98MNlZq+jrsNiEBj+Bf/uY9awTKuj1/iD5D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h/qvBAAAA2wAAAA8AAAAAAAAAAAAAAAAAmAIAAGRycy9kb3du&#10;cmV2LnhtbFBLBQYAAAAABAAEAPUAAACGAwAAAAA=&#10;" path="m271,l1801,r52,1l1928,6r65,24l2043,80r23,64l2072,220r,53l2072,5026r-2,93l2059,5185r-39,61l1960,5284r-66,12l1800,5297r-1529,l178,5296r-66,-12l52,5246,13,5185,2,5119,,5025,,271,2,178,13,112,52,52,112,14,178,2,272,r-1,xe" filled="f" strokecolor="white" strokeweight=".62558mm">
                  <v:path arrowok="t" o:connecttype="custom" o:connectlocs="271,849;1801,849;1853,850;1928,855;1993,879;2043,929;2066,993;2072,1069;2072,1122;2072,5875;2070,5968;2059,6034;2020,6095;1960,6133;1894,6145;1800,6146;271,6146;178,6145;112,6133;52,6095;13,6034;2,5968;0,5874;0,1120;2,1027;13,961;52,901;112,863;178,851;272,849;271,849" o:connectangles="0,0,0,0,0,0,0,0,0,0,0,0,0,0,0,0,0,0,0,0,0,0,0,0,0,0,0,0,0,0,0"/>
                </v:shape>
                <v:shape id="Picture 80" o:spid="_x0000_s1034" type="#_x0000_t75" style="position:absolute;left:5294;top:1731;width:2378;height:3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pYcPEAAAA2wAAAA8AAABkcnMvZG93bnJldi54bWxEj09rAjEUxO+FfofwCt5qVkHRrVGWFsWb&#10;+KeF3p6b12zo5mXZRF399EYo9DjMzG+Y2aJztThTG6xnBYN+BoK49NqyUXDYL18nIEJE1lh7JgVX&#10;CrCYPz/NMNf+wls676IRCcIhRwVVjE0uZSgrchj6viFO3o9vHcYkWyN1i5cEd7UcZtlYOrScFips&#10;6L2i8nd3cgqm38bdbLHVH/az+1oV8bhBc1Sq99IVbyAidfE//NdeawWjATy+pB8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pYcPEAAAA2wAAAA8AAAAAAAAAAAAAAAAA&#10;nwIAAGRycy9kb3ducmV2LnhtbFBLBQYAAAAABAAEAPcAAACQAwAAAAA=&#10;">
                  <v:imagedata r:id="rId54" o:title=""/>
                </v:shape>
                <v:shape id="Freeform 79" o:spid="_x0000_s1035" style="position:absolute;left:5294;top:1731;width:2378;height:3817;visibility:visible;mso-wrap-style:square;v-text-anchor:top" coordsize="2378,3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dRsUA&#10;AADbAAAADwAAAGRycy9kb3ducmV2LnhtbESP3WrCQBSE7wu+w3KE3ummQltJXUNbEH+g0Eapt4fs&#10;MRuSPRuyq0nf3hWEXg4z8w2zyAbbiAt1vnKs4GmagCAunK64VHDYryZzED4ga2wck4I/8pAtRw8L&#10;TLXr+YcueShFhLBPUYEJoU2l9IUhi37qWuLonVxnMUTZlVJ32Ee4beQsSV6kxYrjgsGWPg0VdX62&#10;Co59vXn9/drlWNEu366/jS8PH0o9jof3NxCBhvAfvrc3WsHzDG5f4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51GxQAAANsAAAAPAAAAAAAAAAAAAAAAAJgCAABkcnMv&#10;ZG93bnJldi54bWxQSwUGAAAAAAQABAD1AAAAigMAAAAA&#10;" path="m271,l2107,r52,l2234,5r64,24l2349,79r23,64l2378,219r,53l2378,3545r-2,92l2365,3704r-39,60l2266,3802r-66,12l2106,3816r-1835,l179,3814r-67,-12l52,3764,14,3704,2,3637,,3543,,271,2,178,14,112,52,51,112,13,179,1,273,r-2,xe" filled="f" strokecolor="white" strokeweight=".62558mm">
                  <v:path arrowok="t" o:connecttype="custom" o:connectlocs="271,1732;2107,1732;2159,1732;2234,1737;2298,1761;2349,1811;2372,1875;2378,1951;2378,2004;2378,5277;2376,5369;2365,5436;2326,5496;2266,5534;2200,5546;2106,5548;271,5548;179,5546;112,5534;52,5496;14,5436;2,5369;0,5275;0,2003;2,1910;14,1844;52,1783;112,1745;179,1733;273,1732;271,1732" o:connectangles="0,0,0,0,0,0,0,0,0,0,0,0,0,0,0,0,0,0,0,0,0,0,0,0,0,0,0,0,0,0,0"/>
                </v:shape>
                <v:shape id="Picture 78" o:spid="_x0000_s1036" type="#_x0000_t75" style="position:absolute;left:7925;top:913;width:2072;height:3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VPA/GAAAA2wAAAA8AAABkcnMvZG93bnJldi54bWxEj09LAzEUxO9Cv0N4BS9is/aPlLVpUcFi&#10;6cm19fzcPDeLycuyid2tn74pFHocZuY3zGLVOysO1Ibas4KHUQaCuPS65krB7vPtfg4iRGSN1jMp&#10;OFKA1XJws8Bc+44/6FDESiQIhxwVmBibXMpQGnIYRr4hTt6Pbx3GJNtK6ha7BHdWjrPsUTqsOS0Y&#10;bOjVUPlb/DkFdrP+bsYv/9X0brKddtlsb+zXXqnbYf/8BCJSH6/hS/tdK5hN4Pwl/QC5P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tU8D8YAAADbAAAADwAAAAAAAAAAAAAA&#10;AACfAgAAZHJzL2Rvd25yZXYueG1sUEsFBgAAAAAEAAQA9wAAAJIDAAAAAA==&#10;">
                  <v:imagedata r:id="rId55" o:title=""/>
                </v:shape>
                <v:shape id="Freeform 77" o:spid="_x0000_s1037" style="position:absolute;left:7925;top:913;width:2072;height:3596;visibility:visible;mso-wrap-style:square;v-text-anchor:top" coordsize="2072,3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KYcIA&#10;AADbAAAADwAAAGRycy9kb3ducmV2LnhtbESPQYvCMBSE78L+h/AWvMiarugitanIgiAiou56fzTP&#10;ttq8lCba+u+NIHgcZuYbJpl3phI3alxpWcH3MAJBnFldcq7g/2/5NQXhPLLGyjIpuJODefrRSzDW&#10;tuU93Q4+FwHCLkYFhfd1LKXLCjLohrYmDt7JNgZ9kE0udYNtgJtKjqLoRxosOSwUWNNvQdnlcDUK&#10;ptvy2C2OkW3P7WC30RO0u2qtVP+zW8xAeOr8O/xqr7SCyRieX8IP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UUphwgAAANsAAAAPAAAAAAAAAAAAAAAAAJgCAABkcnMvZG93&#10;bnJldi54bWxQSwUGAAAAAAQABAD1AAAAhwMAAAAA&#10;" path="m271,l1801,r52,1l1929,6r64,24l2043,80r24,64l2072,220r,53l2072,3325r-2,93l2059,3484r-39,60l1960,3583r-66,11l1800,3596r-1529,l178,3594r-66,-11l52,3544,14,3484,2,3418,,3324,,271,2,178,14,112,52,52,112,14,178,2,273,r-2,xe" filled="f" strokecolor="white" strokeweight=".62558mm">
                  <v:path arrowok="t" o:connecttype="custom" o:connectlocs="271,913;1801,913;1853,914;1929,919;1993,943;2043,993;2067,1057;2072,1133;2072,1186;2072,4238;2070,4331;2059,4397;2020,4457;1960,4496;1894,4507;1800,4509;271,4509;178,4507;112,4496;52,4457;14,4397;2,4331;0,4237;0,1184;2,1091;14,1025;52,965;112,927;178,915;273,913;271,913" o:connectangles="0,0,0,0,0,0,0,0,0,0,0,0,0,0,0,0,0,0,0,0,0,0,0,0,0,0,0,0,0,0,0"/>
                </v:shape>
                <v:rect id="Rectangle 76" o:spid="_x0000_s1038" style="position:absolute;left:1444;top:-269;width:10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WFW8MA&#10;AADbAAAADwAAAGRycy9kb3ducmV2LnhtbESP0WrCQBRE34X+w3ILvkjdtBIjqasUoVLxydQPuMne&#10;JsHs3ZBddf37riD4OMzMGWa5DqYTFxpca1nB+zQBQVxZ3XKt4Pj7/bYA4Tyyxs4yKbiRg/XqZbTE&#10;XNsrH+hS+FpECLscFTTe97mUrmrIoJvanjh6f3Yw6KMcaqkHvEa46eRHksylwZbjQoM9bRqqTsXZ&#10;KMhSswvlqeTjrA37xW1SbrM+U2r8Gr4+QXgK/hl+tH+0gjSF+5f4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WFW8MAAADbAAAADwAAAAAAAAAAAAAAAACYAgAAZHJzL2Rv&#10;d25yZXYueG1sUEsFBgAAAAAEAAQA9QAAAIgDAAAAAA==&#10;" filled="f" strokecolor="white" strokeweight=".28142mm"/>
                <v:rect id="Rectangle 75" o:spid="_x0000_s1039" style="position:absolute;left:1452;top:3481;width:1269;height: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aGgMUA&#10;AADbAAAADwAAAGRycy9kb3ducmV2LnhtbESPT2vCQBTE7wW/w/KEXopulDZIdBVbUEs9iH9AvD2y&#10;zySYfRt2tyb99t1CweMwM79hZovO1OJOzleWFYyGCQji3OqKCwWn42owAeEDssbaMin4IQ+Lee9p&#10;hpm2Le/pfgiFiBD2GSooQ2gyKX1ekkE/tA1x9K7WGQxRukJqh22Em1qOkySVBiuOCyU29FFSfjt8&#10;GwVr97o5Y94afXkZbXf+q5Dv6VKp5363nIII1IVH+L/9qRW8pf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oaAxQAAANsAAAAPAAAAAAAAAAAAAAAAAJgCAABkcnMv&#10;ZG93bnJldi54bWxQSwUGAAAAAAQABAD1AAAAigMAAAAA&#10;" filled="f" strokecolor="white" strokeweight=".21644mm"/>
                <v:rect id="Rectangle 74" o:spid="_x0000_s1040" style="position:absolute;left:1470;top:2042;width:1319;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CAsQA&#10;AADbAAAADwAAAGRycy9kb3ducmV2LnhtbESPzWrDMBCE74G+g9hCbonsOj+tayWUhpIc47iX3hZr&#10;a5laK2Mpifv2UaGQ4zAz3zDFdrSduNDgW8cK0nkCgrh2uuVGwWf1MXsG4QOyxs4xKfglD9vNw6TA&#10;XLsrl3Q5hUZECPscFZgQ+lxKXxuy6OeuJ47etxsshiiHRuoBrxFuO/mUJCtpseW4YLCnd0P1z+ls&#10;FWSL7Phy3vl6kVbBHJJy/9VVmVLTx/HtFUSgMdzD/+2DVrBcw9+X+AP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wggLEAAAA2wAAAA8AAAAAAAAAAAAAAAAAmAIAAGRycy9k&#10;b3ducmV2LnhtbFBLBQYAAAAABAAEAPUAAACJAwAAAAA=&#10;" filled="f" strokecolor="white" strokeweight=".21403mm"/>
                <v:rect id="Rectangle 73" o:spid="_x0000_s1041" style="position:absolute;left:1469;top:613;width:1020;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8BL8A&#10;AADbAAAADwAAAGRycy9kb3ducmV2LnhtbERPy4rCMBTdD/gP4QpuRNMROko1igwIbgRfH3Btrk21&#10;uSlNtPXvzUJweTjvxaqzlXhS40vHCn7HCQji3OmSCwXn02Y0A+EDssbKMSl4kYfVsvezwEy7lg/0&#10;PIZCxBD2GSowIdSZlD43ZNGPXU0cuatrLIYIm0LqBtsYbis5SZI/abHk2GCwpn9D+f34sApuk3r3&#10;uF8Sc9oPOzts23Tq8lSpQb9bz0EE6sJX/HFvtYI0jo1f4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cLwEvwAAANsAAAAPAAAAAAAAAAAAAAAAAJgCAABkcnMvZG93bnJl&#10;di54bWxQSwUGAAAAAAQABAD1AAAAhAMAAAAA&#10;" filled="f" strokecolor="white" strokeweight=".29311mm"/>
                <v:shape id="Picture 72" o:spid="_x0000_s1042" type="#_x0000_t75" style="position:absolute;left:5335;top:6270;width:2260;height:2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nP/GAAAA2wAAAA8AAABkcnMvZG93bnJldi54bWxEj0FrwkAUhO8F/8PyCl6kbhSUNs0qRhHE&#10;5lLT0usj+5oEs29DdqOxv75bEHocZuYbJlkPphEX6lxtWcFsGoEgLqyuuVTwke+fnkE4j6yxsUwK&#10;buRgvRo9JBhre+V3upx8KQKEXYwKKu/bWEpXVGTQTW1LHLxv2xn0QXal1B1eA9w0ch5FS2mw5rBQ&#10;YUvbiorzqTcKmuwrfRuOk/z4mdM5PaTZz67PlBo/DptXEJ4G/x++tw9aweIF/r6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6c/8YAAADbAAAADwAAAAAAAAAAAAAA&#10;AACfAgAAZHJzL2Rvd25yZXYueG1sUEsFBgAAAAAEAAQA9wAAAJIDAAAAAA==&#10;">
                  <v:imagedata r:id="rId56" o:title=""/>
                </v:shape>
                <v:shape id="Freeform 71" o:spid="_x0000_s1043" style="position:absolute;left:5335;top:6270;width:2260;height:2510;visibility:visible;mso-wrap-style:square;v-text-anchor:top" coordsize="2260,2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lLmcEA&#10;AADbAAAADwAAAGRycy9kb3ducmV2LnhtbERPy2rCQBTdC/7DcAvdmUmlaEkzERErXYiQxwfcZm6T&#10;YOZOyEw19uudheDycN7pZjK9uNDoOssK3qIYBHFtdceNgqr8WnyAcB5ZY2+ZFNzIwSabz1JMtL1y&#10;TpfCNyKEsEtQQev9kEjp6pYMusgOxIH7taNBH+DYSD3iNYSbXi7jeCUNdhwaWhxo11J9Lv6Mgrg6&#10;lrcy31P+3hz+T+64PvHhR6nXl2n7CcLT5J/ih/tbK1iF9eFL+AEy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JS5nBAAAA2wAAAA8AAAAAAAAAAAAAAAAAmAIAAGRycy9kb3du&#10;cmV2LnhtbFBLBQYAAAAABAAEAPUAAACGAwAAAAA=&#10;" path="m271,l1988,r51,l2115,6r64,23l2229,80r24,64l2259,220r,52l2259,2239r-2,93l2245,2398r-38,60l2147,2496r-66,12l1987,2510r-1716,l178,2508r-66,-12l51,2458,13,2398,1,2331,,2237,,271,1,178,13,112,51,52,112,13,178,2,272,r-1,xe" filled="f" strokecolor="white" strokeweight=".62558mm">
                  <v:path arrowok="t" o:connecttype="custom" o:connectlocs="271,6270;1988,6270;2039,6270;2115,6276;2179,6299;2229,6350;2253,6414;2259,6490;2259,6542;2259,8509;2257,8602;2245,8668;2207,8728;2147,8766;2081,8778;1987,8780;271,8780;178,8778;112,8766;51,8728;13,8668;1,8601;0,8507;0,6541;1,6448;13,6382;51,6322;112,6283;178,6272;272,6270;271,6270" o:connectangles="0,0,0,0,0,0,0,0,0,0,0,0,0,0,0,0,0,0,0,0,0,0,0,0,0,0,0,0,0,0,0"/>
                </v:shape>
                <v:shape id="Picture 70" o:spid="_x0000_s1044" type="#_x0000_t75" style="position:absolute;left:8014;top:5419;width:2260;height:2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OlejDAAAA2wAAAA8AAABkcnMvZG93bnJldi54bWxEj1FrwjAUhd8H+w/hDnwRTRWspRplUwfr&#10;o24/4NLcNWXNTUmirf/eDAZ7PJxzvsPZ7kfbiRv50DpWsJhnIIhrp1tuFHx9vs8KECEia+wck4I7&#10;Bdjvnp+2WGo38Jlul9iIBOFQogITY19KGWpDFsPc9cTJ+3beYkzSN1J7HBLcdnKZZbm02HJaMNjT&#10;wVD9c7laBU1+DFVh/Hm1HqbTU5FVFb+tlJq8jK8bEJHG+B/+a39oBfkCfr+kHyB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6V6MMAAADbAAAADwAAAAAAAAAAAAAAAACf&#10;AgAAZHJzL2Rvd25yZXYueG1sUEsFBgAAAAAEAAQA9wAAAI8DAAAAAA==&#10;">
                  <v:imagedata r:id="rId57" o:title=""/>
                </v:shape>
                <v:shape id="Freeform 69" o:spid="_x0000_s1045" style="position:absolute;left:8014;top:5419;width:2260;height:2594;visibility:visible;mso-wrap-style:square;v-text-anchor:top" coordsize="2260,2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KXacEA&#10;AADbAAAADwAAAGRycy9kb3ducmV2LnhtbESPwWrDMBBE74H+g9hCb7GcHEJwo4RiCKTH2jkkt0Xa&#10;yqbWSliK4/x9VSjkOMzMG2Z3mN0gJhpj71nBqihBEGtverYKzu1xuQURE7LBwTMpeFCEw/5lscPK&#10;+Dt/0dQkKzKEY4UKupRCJWXUHTmMhQ/E2fv2o8OU5WilGfGe4W6Q67LcSIc954UOA9Ud6Z/m5hRM&#10;Dxlqo6+m/bw0trZy2wbUSr29zh/vIBLN6Rn+b5+Mgs0a/r7kH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Cl2nBAAAA2wAAAA8AAAAAAAAAAAAAAAAAmAIAAGRycy9kb3du&#10;cmV2LnhtbFBLBQYAAAAABAAEAPUAAACGAwAAAAA=&#10;" path="m271,l1988,r52,l2115,6r65,23l2230,80r23,64l2259,220r,52l2259,2322r-2,93l2246,2481r-39,60l2147,2580r-66,12l1987,2593r-1716,l178,2592r-66,-12l52,2541,13,2481,1,2415,,2321,,271,1,178,13,112,52,52,112,13,178,2,272,r-1,xe" filled="f" strokecolor="white" strokeweight=".62558mm">
                  <v:path arrowok="t" o:connecttype="custom" o:connectlocs="271,5419;1988,5419;2040,5419;2115,5425;2180,5448;2230,5499;2253,5563;2259,5639;2259,5691;2259,7741;2257,7834;2246,7900;2207,7960;2147,7999;2081,8011;1987,8012;271,8012;178,8011;112,7999;52,7960;13,7900;1,7834;0,7740;0,5690;1,5597;13,5531;52,5471;112,5432;178,5421;272,5419;271,5419" o:connectangles="0,0,0,0,0,0,0,0,0,0,0,0,0,0,0,0,0,0,0,0,0,0,0,0,0,0,0,0,0,0,0"/>
                </v:shape>
                <v:rect id="Rectangle 68" o:spid="_x0000_s1046" style="position:absolute;left:1524;top:9103;width:2061;height: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yDcIA&#10;AADbAAAADwAAAGRycy9kb3ducmV2LnhtbESP3YrCMBCF7wXfIcyCd5rqYildo6zKoqC4u+oDDM3Y&#10;FptJaaLWtzeC4OXh/Hycyaw1lbhS40rLCoaDCARxZnXJuYLj4aefgHAeWWNlmRTcycFs2u1MMNX2&#10;xv903ftchBF2KSoovK9TKV1WkEE3sDVx8E62MeiDbHKpG7yFcVPJURTF0mDJgVBgTYuCsvP+YgJk&#10;K3/n2TA5xRu9c6M/t8TV+KBU76P9/gLhqfXv8Ku91griT3h+CT9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bINwgAAANsAAAAPAAAAAAAAAAAAAAAAAJgCAABkcnMvZG93&#10;bnJldi54bWxQSwUGAAAAAAQABAD1AAAAhwMAAAAA&#10;" filled="f" strokecolor="white" strokeweight=".16272mm"/>
                <v:shape id="Picture 67" o:spid="_x0000_s1047" type="#_x0000_t75" style="position:absolute;left:1480;top:10672;width:3103;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qKwnFAAAA2wAAAA8AAABkcnMvZG93bnJldi54bWxEj09rwkAUxO+C32F5Qm9moxaRNKuI+KfQ&#10;Q6mK59fsaxKafRt3t0n67buFQo/DzPyGyTeDaURHzteWFcySFARxYXXNpYLr5TBdgfABWWNjmRR8&#10;k4fNejzKMdO25zfqzqEUEcI+QwVVCG0mpS8qMugT2xJH78M6gyFKV0rtsI9w08h5mi6lwZrjQoUt&#10;7SoqPs9fRsH+GBan0532VL+63W1+eWlW/l2ph8mwfQIRaAj/4b/2s1awfITfL/EH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6isJxQAAANsAAAAPAAAAAAAAAAAAAAAA&#10;AJ8CAABkcnMvZG93bnJldi54bWxQSwUGAAAAAAQABAD3AAAAkQMAAAAA&#10;">
                  <v:imagedata r:id="rId58" o:title=""/>
                </v:shape>
                <v:shape id="Freeform 66" o:spid="_x0000_s1048" style="position:absolute;left:1480;top:10672;width:3103;height:405;visibility:visible;mso-wrap-style:square;v-text-anchor:top" coordsize="3103,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bosYA&#10;AADbAAAADwAAAGRycy9kb3ducmV2LnhtbESPW0vDQBSE34X+h+UUfLObauwldls0ImjpS2/g4yF7&#10;mqTNng27axr/vSsIPg4z8w2zWPWmER05X1tWMB4lIIgLq2suFRz2b3czED4ga2wsk4Jv8rBaDm4W&#10;mGl75S11u1CKCGGfoYIqhDaT0hcVGfQj2xJH72SdwRClK6V2eI1w08j7JJlIgzXHhQpbyisqLrsv&#10;oyB0afo6/+yO+Xqanx9e0s3+wxVK3Q775ycQgfrwH/5rv2sFk0f4/RJ/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lbosYAAADbAAAADwAAAAAAAAAAAAAAAACYAgAAZHJz&#10;L2Rvd25yZXYueG1sUEsFBgAAAAAEAAQA9QAAAIsDAAAAAA==&#10;" path="m202,l2899,r5,l3004,19r79,79l3101,171r1,32l3102,208r-19,100l3004,386r-73,18l2899,405r-2697,l97,386,19,308,1,235,,203r,-5l19,98,97,19,170,1,202,xe" filled="f" strokecolor="white" strokeweight=".62558mm">
                  <v:path arrowok="t" o:connecttype="custom" o:connectlocs="202,10672;2899,10672;2904,10672;3004,10691;3083,10770;3101,10843;3102,10875;3102,10880;3083,10980;3004,11058;2931,11076;2899,11077;202,11077;97,11058;19,10980;1,10907;0,10875;0,10870;19,10770;97,10691;170,10673;202,10672" o:connectangles="0,0,0,0,0,0,0,0,0,0,0,0,0,0,0,0,0,0,0,0,0,0"/>
                </v:shape>
                <v:shape id="Picture 65" o:spid="_x0000_s1049" type="#_x0000_t75" style="position:absolute;left:1453;top:10187;width:3103;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jDZ3CAAAA2wAAAA8AAABkcnMvZG93bnJldi54bWxEj82KwjAUhfcDvkO4gjtNHZ2i1SiOIs4s&#10;ZuHPA1yba1tsbkoTbX17IwizPJyfjzNftqYUd6pdYVnBcBCBIE6tLjhTcDpu+xMQziNrLC2Tggc5&#10;WC46H3NMtG14T/eDz0QYYZeggtz7KpHSpTkZdANbEQfvYmuDPsg6k7rGJoybUn5GUSwNFhwIOVa0&#10;zim9Hm4mcMffOG12tDmNdDU9/52/Wr35VarXbVczEJ5a/x9+t3+0gjiG15fwA+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ow2dwgAAANsAAAAPAAAAAAAAAAAAAAAAAJ8C&#10;AABkcnMvZG93bnJldi54bWxQSwUGAAAAAAQABAD3AAAAjgMAAAAA&#10;">
                  <v:imagedata r:id="rId59" o:title=""/>
                </v:shape>
                <v:shape id="Freeform 64" o:spid="_x0000_s1050" style="position:absolute;left:1453;top:10187;width:3103;height:405;visibility:visible;mso-wrap-style:square;v-text-anchor:top" coordsize="3103,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gTsYA&#10;AADbAAAADwAAAGRycy9kb3ducmV2LnhtbESPS2vDMBCE74X+B7GF3ho5jcnDiRIal0JSemkekONi&#10;bWy31spIquP8+6oQ6HGYmW+Yxao3jejI+dqyguEgAUFcWF1zqeCwf3uagvABWWNjmRRcycNqeX+3&#10;wEzbC39StwuliBD2GSqoQmgzKX1RkUE/sC1x9M7WGQxRulJqh5cIN418TpKxNFhzXKiwpbyi4nv3&#10;YxSELk1fZ6fumL9P8q/ROv3Yb12h1OND/zIHEagP/+Fbe6MVjCfw9yX+A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dgTsYAAADbAAAADwAAAAAAAAAAAAAAAACYAgAAZHJz&#10;L2Rvd25yZXYueG1sUEsFBgAAAAAEAAQA9QAAAIsDAAAAAA==&#10;" path="m203,l2900,r5,l3005,19r78,78l3101,170r1,32l3102,207r-19,100l3005,386r-73,18l2900,405r-2697,l98,386,19,307,1,234,,202r,-5l19,97,98,19,170,1,203,xe" filled="f" strokecolor="white" strokeweight=".62558mm">
                  <v:path arrowok="t" o:connecttype="custom" o:connectlocs="203,10188;2900,10188;2905,10188;3005,10207;3083,10285;3101,10358;3102,10390;3102,10395;3083,10495;3005,10574;2932,10592;2900,10593;203,10593;98,10574;19,10495;1,10422;0,10390;0,10385;19,10285;98,10207;170,10189;203,10188" o:connectangles="0,0,0,0,0,0,0,0,0,0,0,0,0,0,0,0,0,0,0,0,0,0"/>
                </v:shape>
                <v:shape id="Picture 63" o:spid="_x0000_s1051" type="#_x0000_t75" style="position:absolute;left:1453;top:9703;width:3103;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2Z2y/AAAA2wAAAA8AAABkcnMvZG93bnJldi54bWxET82OgjAQvpv4Ds2Y7E2LHliCVrJrIho9&#10;qTzASGeBLJ0S2kV8e3vYxOOX73+TjaYVA/WusaxguYhAEJdWN1wpKG77eQLCeWSNrWVS8CQH2XY6&#10;2WCq7YMvNFx9JUIIuxQV1N53qZSurMmgW9iOOHA/tjfoA+wrqXt8hHDTylUUxdJgw6Ghxo52NZW/&#10;1z+jIDmc8iI/tP5yLnR+/zZJHH8mSn3Mxq81CE+jf4v/3UetIA5jw5fwA+T2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BdmdsvwAAANsAAAAPAAAAAAAAAAAAAAAAAJ8CAABk&#10;cnMvZG93bnJldi54bWxQSwUGAAAAAAQABAD3AAAAiwMAAAAA&#10;">
                  <v:imagedata r:id="rId60" o:title=""/>
                </v:shape>
                <v:shape id="Freeform 62" o:spid="_x0000_s1052" style="position:absolute;left:1453;top:9703;width:3103;height:405;visibility:visible;mso-wrap-style:square;v-text-anchor:top" coordsize="3103,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Rp8YA&#10;AADbAAAADwAAAGRycy9kb3ducmV2LnhtbESPQWvCQBSE70L/w/IK3nRTDVpTV6kpgi29qBU8PrKv&#10;Sdrs27C7jem/7xYEj8PMfMMs171pREfO15YVPIwTEMSF1TWXCj6O29EjCB+QNTaWScEveViv7gZL&#10;zLS98J66QyhFhLDPUEEVQptJ6YuKDPqxbYmj92mdwRClK6V2eIlw08hJksykwZrjQoUt5RUV34cf&#10;oyB0afqyOHen/G2ef0036fvx1RVKDe/75ycQgfpwC1/bO61gtoD/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RRp8YAAADbAAAADwAAAAAAAAAAAAAAAACYAgAAZHJz&#10;L2Rvd25yZXYueG1sUEsFBgAAAAAEAAQA9QAAAIsDAAAAAA==&#10;" path="m203,l2900,r5,l3005,19r78,78l3101,170r1,32l3102,207r-19,100l3005,385r-73,18l2900,404r-2697,l98,385,19,307,1,234,,202r,-5l19,97,98,19,170,1,203,xe" filled="f" strokecolor="white" strokeweight=".62558mm">
                  <v:path arrowok="t" o:connecttype="custom" o:connectlocs="203,9704;2900,9704;2905,9704;3005,9723;3083,9801;3101,9874;3102,9906;3102,9911;3083,10011;3005,10089;2932,10107;2900,10108;203,10108;98,10089;19,10011;1,9938;0,9906;0,9901;19,9801;98,9723;170,9705;203,9704" o:connectangles="0,0,0,0,0,0,0,0,0,0,0,0,0,0,0,0,0,0,0,0,0,0"/>
                </v:shape>
                <v:shape id="Freeform 61" o:spid="_x0000_s1053" style="position:absolute;left:2031;top:1239;width:764;height:498;visibility:visible;mso-wrap-style:square;v-text-anchor:top" coordsize="764,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TygcEA&#10;AADbAAAADwAAAGRycy9kb3ducmV2LnhtbERPXWvCMBR9F/Yfwh3sbaZO2aQzLdtwIAMFnaCPl+au&#10;KTY3JYm1/vvlQfDxcL4X5WBb0ZMPjWMFk3EGgrhyuuFawf73+3kOIkRkja1jUnClAGXxMFpgrt2F&#10;t9TvYi1SCIccFZgYu1zKUBmyGMauI07cn/MWY4K+ltrjJYXbVr5k2au02HBqMNjRl6HqtDtbBf3P&#10;ug/Hz/pAy6lvZ7PubHi7Uerpcfh4BxFpiHfxzb3SCt7S+vQl/QB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E8oHBAAAA2wAAAA8AAAAAAAAAAAAAAAAAmAIAAGRycy9kb3du&#10;cmV2LnhtbFBLBQYAAAAABAAEAPUAAACGAwAAAAA=&#10;" path="m764,498r-18,l,498,,18,,e" filled="f" strokecolor="white" strokeweight=".62558mm">
                  <v:path arrowok="t" o:connecttype="custom" o:connectlocs="764,1737;746,1737;0,1737;0,1257;0,1239" o:connectangles="0,0,0,0,0"/>
                </v:shape>
                <v:shape id="AutoShape 60" o:spid="_x0000_s1054" style="position:absolute;left:1966;top:1126;width:968;height:689;visibility:visible;mso-wrap-style:square;v-text-anchor:top" coordsize="96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rXCcIA&#10;AADbAAAADwAAAGRycy9kb3ducmV2LnhtbESPT4vCMBTE74LfITzBm6b+YV26RhFBEDzZXdbd26N5&#10;tsXmpTSxxm9vBMHjMDO/YZbrYGrRUesqywom4wQEcW51xYWCn+/d6BOE88gaa8uk4E4O1qt+b4mp&#10;tjc+Upf5QkQIuxQVlN43qZQuL8mgG9uGOHpn2xr0UbaF1C3eItzUcpokH9JgxXGhxIa2JeWX7GoU&#10;YDiFLsv/tv/d4feym8/CvKGg1HAQNl8gPAX/Dr/ae61gMYHnl/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itcJwgAAANsAAAAPAAAAAAAAAAAAAAAAAJgCAABkcnMvZG93&#10;bnJldi54bWxQSwUGAAAAAAQABAD1AAAAhwMAAAAA&#10;" path="m130,l,,,130r130,l130,m967,610l811,532r,156l967,610e" stroked="f">
                  <v:path arrowok="t" o:connecttype="custom" o:connectlocs="130,1127;0,1127;0,1257;130,1257;130,1127;967,1737;811,1659;811,1815;967,1737" o:connectangles="0,0,0,0,0,0,0,0,0"/>
                </v:shape>
                <v:shape id="Freeform 59" o:spid="_x0000_s1055" style="position:absolute;left:2042;top:2598;width:823;height:470;visibility:visible;mso-wrap-style:square;v-text-anchor:top" coordsize="823,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VoNcMA&#10;AADbAAAADwAAAGRycy9kb3ducmV2LnhtbESPQYvCMBSE7wv+h/AEb9tUF1S6pmUVhMWLqAWvj+Zt&#10;W7Z5KU201V9vBMHjMDPfMKtsMI24UudqywqmUQyCuLC65lJBftp+LkE4j6yxsUwKbuQgS0cfK0y0&#10;7flA16MvRYCwS1BB5X2bSOmKigy6yLbEwfuznUEfZFdK3WEf4KaRszieS4M1h4UKW9pUVPwfL0bB&#10;brtr93eXF/18fVt/7fPzxuizUpPx8PMNwtPg3+FX+1crWMzg+SX8AJ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VoNcMAAADbAAAADwAAAAAAAAAAAAAAAACYAgAAZHJzL2Rv&#10;d25yZXYueG1sUEsFBgAAAAAEAAQA9QAAAIgDAAAAAA==&#10;" path="m823,469r-18,l,469,,18,,e" filled="f" strokecolor="white" strokeweight=".62558mm">
                  <v:path arrowok="t" o:connecttype="custom" o:connectlocs="823,3068;805,3068;0,3068;0,2617;0,2599" o:connectangles="0,0,0,0,0"/>
                </v:shape>
                <v:shape id="AutoShape 58" o:spid="_x0000_s1056" style="position:absolute;left:1977;top:2486;width:1027;height:660;visibility:visible;mso-wrap-style:square;v-text-anchor:top" coordsize="102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hJsMA&#10;AADbAAAADwAAAGRycy9kb3ducmV2LnhtbESPQU8CMRSE7yT+h+aZeIMumoisFKJGA0dYjOeX7bPd&#10;sH1d91VY/r0lIfE4mZlvMovVEFp1pF6ayAamkwIUcR1tw87A5/5j/ARKErLFNjIZOJPAankzWmBp&#10;44l3dKySUxnCUqIBn1JXai21p4AyiR1x9r5jHzBl2TttezxleGj1fVE86oAN5wWPHb15qg/VbzCw&#10;ft3O/SbI/OdQve+/pjtxjRNj7m6Hl2dQiYb0H762N9bA7AEuX/I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xhJsMAAADbAAAADwAAAAAAAAAAAAAAAACYAgAAZHJzL2Rv&#10;d25yZXYueG1sUEsFBgAAAAAEAAQA9QAAAIgDAAAAAA==&#10;" path="m130,l,,,130r130,l130,t896,581l870,503r,156l1026,581e" stroked="f">
                  <v:path arrowok="t" o:connecttype="custom" o:connectlocs="130,2487;0,2487;0,2617;130,2617;130,2487;1026,3068;870,2990;870,3146;1026,3068" o:connectangles="0,0,0,0,0,0,0,0,0"/>
                </v:shape>
                <v:shape id="Freeform 57" o:spid="_x0000_s1057" style="position:absolute;left:2042;top:4016;width:823;height:495;visibility:visible;mso-wrap-style:square;v-text-anchor:top" coordsize="823,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iDzsMA&#10;AADbAAAADwAAAGRycy9kb3ducmV2LnhtbESPQWsCMRSE74L/IbyCN81WxOrWKCK0iD2ItuD1sXlu&#10;lm5eliSuq7/eFAoeh5n5hlmsOluLlnyoHCt4HWUgiAunKy4V/Hx/DGcgQkTWWDsmBTcKsFr2ewvM&#10;tbvygdpjLEWCcMhRgYmxyaUMhSGLYeQa4uSdnbcYk/Sl1B6vCW5rOc6yqbRYcVow2NDGUPF7vFgF&#10;3mRf+/nG3y+f993+zAd7andjpQYv3fodRKQuPsP/7a1W8DaBvy/pB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iDzsMAAADbAAAADwAAAAAAAAAAAAAAAACYAgAAZHJzL2Rv&#10;d25yZXYueG1sUEsFBgAAAAAEAAQA9QAAAIgDAAAAAA==&#10;" path="m823,494r-18,l,494,,18,,e" filled="f" strokecolor="white" strokeweight=".62558mm">
                  <v:path arrowok="t" o:connecttype="custom" o:connectlocs="823,4510;805,4510;0,4510;0,4034;0,4016" o:connectangles="0,0,0,0,0"/>
                </v:shape>
                <v:shape id="AutoShape 56" o:spid="_x0000_s1058" style="position:absolute;left:1977;top:3903;width:1027;height:685;visibility:visible;mso-wrap-style:square;v-text-anchor:top" coordsize="1027,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7w8IA&#10;AADbAAAADwAAAGRycy9kb3ducmV2LnhtbESPQYvCMBSE78L+h/AW9iKaqrgr1SgqLKgXd1U8P5pn&#10;WmxeShO1/nsjCB6HmfmGmcwaW4or1b5wrKDXTUAQZ04XbBQc9r+dEQgfkDWWjknBnTzMph+tCaba&#10;3fifrrtgRISwT1FBHkKVSumznCz6rquIo3dytcUQZW2krvEW4baU/ST5lhYLjgs5VrTMKTvvLlbB&#10;arDd4pma03GpF3/+sjYb2TZKfX028zGIQE14h1/tlVbwM4Tnl/gD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SDvDwgAAANsAAAAPAAAAAAAAAAAAAAAAAJgCAABkcnMvZG93&#10;bnJldi54bWxQSwUGAAAAAAQABAD1AAAAhwMAAAAA&#10;" path="m130,l,,,130r130,l130,t896,606l870,528r,156l1026,606e" stroked="f">
                  <v:path arrowok="t" o:connecttype="custom" o:connectlocs="130,3904;0,3904;0,4034;130,4034;130,3904;1026,4510;870,4432;870,4588;1026,4510" o:connectangles="0,0,0,0,0,0,0,0,0"/>
                </v:shape>
                <v:shape id="Freeform 55" o:spid="_x0000_s1059" style="position:absolute;left:5085;top:1294;width:790;height:575;visibility:visible;mso-wrap-style:square;v-text-anchor:top" coordsize="790,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F7s8YA&#10;AADbAAAADwAAAGRycy9kb3ducmV2LnhtbESPT2vCQBTE74LfYXkFL6XZ6ME/qatoaUsPKlRDz4/s&#10;azYk+zZkV5N++26h4HGYmd8w6+1gG3GjzleOFUyTFARx4XTFpYL88va0BOEDssbGMSn4IQ/bzXi0&#10;xky7nj/pdg6liBD2GSowIbSZlL4wZNEnriWO3rfrLIYou1LqDvsIt42cpelcWqw4Lhhs6cVQUZ+v&#10;VsHhsp/5XA79++rkVrVZ1o/Hr1elJg/D7hlEoCHcw//tD61gMYe/L/EH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F7s8YAAADbAAAADwAAAAAAAAAAAAAAAACYAgAAZHJz&#10;L2Rvd25yZXYueG1sUEsFBgAAAAAEAAQA9QAAAIsDAAAAAA==&#10;" path="m,l18,,790,r,557l790,574e" filled="f" strokecolor="white" strokeweight=".62558mm">
                  <v:path arrowok="t" o:connecttype="custom" o:connectlocs="0,1295;18,1295;790,1295;790,1852;790,1869" o:connectangles="0,0,0,0,0"/>
                </v:shape>
                <v:shape id="AutoShape 54" o:spid="_x0000_s1060" style="position:absolute;left:4973;top:1229;width:981;height:778;visibility:visible;mso-wrap-style:square;v-text-anchor:top" coordsize="981,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cEAcUA&#10;AADbAAAADwAAAGRycy9kb3ducmV2LnhtbESPT2vCQBTE74V+h+UVvJS6qfiP1FVaoUUKHkxFe3xk&#10;n0lo9m3YXZP47d2C4HGYmd8wi1VvatGS85VlBa/DBARxbnXFhYL9z+fLHIQPyBpry6TgQh5Wy8eH&#10;BabadryjNguFiBD2KSooQ2hSKX1ekkE/tA1x9E7WGQxRukJqh12Em1qOkmQqDVYcF0psaF1S/ped&#10;jYKPX+4CZu32OT9Nvr9cM94dD1apwVP//gYiUB/u4Vt7oxXMZvD/Jf4A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twQBxQAAANsAAAAPAAAAAAAAAAAAAAAAAJgCAABkcnMv&#10;ZG93bnJldi54bWxQSwUGAAAAAAQABAD1AAAAigMAAAAA&#10;" path="m130,l,,,130r130,l130,m980,622r-156,l902,778,980,622e" stroked="f">
                  <v:path arrowok="t" o:connecttype="custom" o:connectlocs="130,1230;0,1230;0,1360;130,1360;130,1230;980,1852;824,1852;902,2008;980,1852" o:connectangles="0,0,0,0,0,0,0,0,0"/>
                </v:shape>
                <v:shape id="Picture 53" o:spid="_x0000_s1061" type="#_x0000_t75" style="position:absolute;left:6026;top:9013;width:4058;height:2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2WKbAAAAA2wAAAA8AAABkcnMvZG93bnJldi54bWxET01rAjEQvRf8D2GEXkpNrFDbrVFEsFo8&#10;qb30Nmymu0s3kyWZ6vrvzUHw+Hjfs0XvW3WimJrAFsYjA4q4DK7hysL3cf38BioJssM2MFm4UILF&#10;fPAww8KFM+/pdJBK5RBOBVqoRbpC61TW5DGNQkecud8QPUqGsdIu4jmH+1a/GPOqPTacG2rsaFVT&#10;+Xf49xZ+uI/mc/z0JZvdjss1y8ZM3q19HPbLD1BCvdzFN/fWWZjmsflL/gF6f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HZYpsAAAADbAAAADwAAAAAAAAAAAAAAAACfAgAA&#10;ZHJzL2Rvd25yZXYueG1sUEsFBgAAAAAEAAQA9wAAAIwDAAAAAA==&#10;">
                  <v:imagedata r:id="rId61" o:title=""/>
                </v:shape>
                <v:shape id="Freeform 52" o:spid="_x0000_s1062" style="position:absolute;left:6026;top:9013;width:4058;height:2021;visibility:visible;mso-wrap-style:square;v-text-anchor:top" coordsize="4058,2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6isMA&#10;AADbAAAADwAAAGRycy9kb3ducmV2LnhtbESPQYvCMBSE78L+h/CEvWmqC1qrURZhV8WTVcHjo3nb&#10;dm1eShO1/nsjCB6HmfmGmS1aU4krNa60rGDQj0AQZ1aXnCs47H96MQjnkTVWlknBnRws5h+dGSba&#10;3nhH19TnIkDYJaig8L5OpHRZQQZd39bEwfuzjUEfZJNL3eAtwE0lh1E0kgZLDgsF1rQsKDunF6Pg&#10;lP7+3yXut4evQVStjqN4c4kzpT677fcUhKfWv8Ov9lorGE/g+SX8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f6isMAAADbAAAADwAAAAAAAAAAAAAAAACYAgAAZHJzL2Rv&#10;d25yZXYueG1sUEsFBgAAAAAEAAQA9QAAAIgDAAAAAA==&#10;" path="m271,l3786,r52,l3913,5r64,24l4028,79r23,64l4057,220r,52l4057,1749r-2,93l4044,1909r-39,60l3945,2007r-66,12l3785,2021r-3514,l178,2019r-66,-12l51,1969,13,1909,1,1842,,1748,,271,1,178,13,112,51,52,112,13,178,1,272,r-1,xe" filled="f" strokecolor="white" strokeweight=".62558mm">
                  <v:path arrowok="t" o:connecttype="custom" o:connectlocs="271,9014;3786,9014;3838,9014;3913,9019;3977,9043;4028,9093;4051,9157;4057,9234;4057,9286;4057,10763;4055,10856;4044,10923;4005,10983;3945,11021;3879,11033;3785,11035;271,11035;178,11033;112,11021;51,10983;13,10923;1,10856;0,10762;0,9285;1,9192;13,9126;51,9066;112,9027;178,9015;272,9014;271,9014" o:connectangles="0,0,0,0,0,0,0,0,0,0,0,0,0,0,0,0,0,0,0,0,0,0,0,0,0,0,0,0,0,0,0"/>
                </v:shape>
                <v:shape id="Freeform 51" o:spid="_x0000_s1063" style="position:absolute;left:6937;top:502;width:764;height:601;visibility:visible;mso-wrap-style:square;v-text-anchor:top" coordsize="764,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nL0A&#10;AADbAAAADwAAAGRycy9kb3ducmV2LnhtbERPy6rCMBDdC/5DGMGNaKr4ohpFLlwQV2r9gKEZ22Iz&#10;KUm09e/NQnB5OO/tvjO1eJHzlWUF00kCgji3uuJCwS37H69B+ICssbZMCt7kYb/r97aYatvyhV7X&#10;UIgYwj5FBWUITSqlz0sy6Ce2IY7c3TqDIUJXSO2wjeGmlrMkWUqDFceGEhv6Kyl/XJ9GwSGcjtNs&#10;8Rg1o3nXuuzscPFeKTUcdIcNiEBd+Im/7qNWsI7r45f4A+Tu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Q+6nL0AAADbAAAADwAAAAAAAAAAAAAAAACYAgAAZHJzL2Rvd25yZXYu&#10;eG1sUEsFBgAAAAAEAAQA9QAAAIIDAAAAAA==&#10;" path="m764,600r-18,l,600,,18,,e" filled="f" strokecolor="white" strokeweight=".62558mm">
                  <v:path arrowok="t" o:connecttype="custom" o:connectlocs="764,1103;746,1103;0,1103;0,521;0,503" o:connectangles="0,0,0,0,0"/>
                </v:shape>
                <v:shape id="AutoShape 50" o:spid="_x0000_s1064" style="position:absolute;left:6872;top:390;width:968;height:791;visibility:visible;mso-wrap-style:square;v-text-anchor:top" coordsize="968,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C48MA&#10;AADbAAAADwAAAGRycy9kb3ducmV2LnhtbESPT4vCMBTE74LfITzBm6Z6EKlGWRZ2V1AP/tk9P5tn&#10;G7d5KU209dsbQfA4zMxvmPmytaW4Ue2NYwWjYQKCOHPacK7gePgaTEH4gKyxdEwK7uRhueh25phq&#10;1/CObvuQiwhhn6KCIoQqldJnBVn0Q1cRR+/saoshyjqXusYmwm0px0kykRYNx4UCK/osKPvfX62C&#10;zea7uTSG/vLf4/ZCq+vaHH5OSvV77ccMRKA2vMOv9kormI7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tC48MAAADbAAAADwAAAAAAAAAAAAAAAACYAgAAZHJzL2Rv&#10;d25yZXYueG1sUEsFBgAAAAAEAAQA9QAAAIgDAAAAAA==&#10;" path="m130,l,,,131r130,l130,m967,713l811,635r,156l967,713e" stroked="f">
                  <v:path arrowok="t" o:connecttype="custom" o:connectlocs="130,390;0,390;0,521;130,521;130,390;967,1103;811,1025;811,1181;967,1103" o:connectangles="0,0,0,0,0,0,0,0,0"/>
                </v:shape>
                <v:line id="Line 49" o:spid="_x0000_s1065" style="position:absolute;visibility:visible;mso-wrap-style:square" from="2587,29" to="320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FGmMMAAADbAAAADwAAAGRycy9kb3ducmV2LnhtbESPT2sCMRTE7wW/Q3hCL0UT91Bk3Sj+&#10;Qeihl1pBvD02z93Fzcu6iWv89k2h0OMwM79hilW0rRio941jDbOpAkFcOtNwpeH4vZ/MQfiAbLB1&#10;TBqe5GG1HL0UmBv34C8aDqESCcI+Rw11CF0upS9rsuinriNO3sX1FkOSfSVNj48Et63MlHqXFhtO&#10;CzV2tK2pvB7uVgN+Rq4GvKmnetu58w3j6ZpttH4dx/UCRKAY/sN/7Q+jYZ7B75f0A+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BRpjDAAAA2wAAAA8AAAAAAAAAAAAA&#10;AAAAoQIAAGRycy9kb3ducmV2LnhtbFBLBQYAAAAABAAEAPkAAACRAwAAAAA=&#10;" strokecolor="white" strokeweight=".62558mm"/>
                <v:shape id="AutoShape 48" o:spid="_x0000_s1066" style="position:absolute;left:2457;top:-49;width:882;height:157;visibility:visible;mso-wrap-style:square;v-text-anchor:top" coordsize="882,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5NMIA&#10;AADbAAAADwAAAGRycy9kb3ducmV2LnhtbESPQYvCMBSE78L+h/AWvGm6ClKqaRFR8CarXrw9m7dt&#10;2ealm0Rb//1GEDwOM/MNsyoG04o7Od9YVvA1TUAQl1Y3XCk4n3aTFIQPyBpby6TgQR6K/GO0wkzb&#10;nr/pfgyViBD2GSqoQ+gyKX1Zk0E/tR1x9H6sMxiidJXUDvsIN62cJclCGmw4LtTY0aam8vd4Mwou&#10;W7no7XA7nC7z2d/V7kt3CKlS489hvQQRaAjv8Ku91wrSOTy/xB8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bk0wgAAANsAAAAPAAAAAAAAAAAAAAAAAJgCAABkcnMvZG93&#10;bnJldi54bWxQSwUGAAAAAAQABAD1AAAAhwMAAAAA&#10;" path="m130,13l,13,,143r130,l130,13m881,78l725,r,156l881,78e" stroked="f">
                  <v:path arrowok="t" o:connecttype="custom" o:connectlocs="130,-36;0,-36;0,94;130,94;130,-36;881,29;725,-49;725,107;881,29" o:connectangles="0,0,0,0,0,0,0,0,0"/>
                </v:shape>
                <v:line id="Line 47" o:spid="_x0000_s1067" style="position:absolute;visibility:visible;mso-wrap-style:square" from="6342,561" to="6342,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R7d8MAAADbAAAADwAAAGRycy9kb3ducmV2LnhtbESPQWsCMRSE74X+h/AKXoomlVJkNStq&#10;KXjwoi2It8fmubvs5mXdpGv896Yg9DjMzDfMYhltKwbqfe1Yw9tEgSAunKm51PDz/TWegfAB2WDr&#10;mDTcyMMyf35aYGbclfc0HEIpEoR9hhqqELpMSl9UZNFPXEecvLPrLYYk+1KaHq8Jbls5VepDWqw5&#10;LVTY0aaiojn8Wg24i1wOeFE39frpTheMx2a61nr0EldzEIFi+A8/2lujYfYOf1/SD5D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ke3fDAAAA2wAAAA8AAAAAAAAAAAAA&#10;AAAAoQIAAGRycy9kb3ducmV2LnhtbFBLBQYAAAAABAAEAPkAAACRAwAAAAA=&#10;" strokecolor="white" strokeweight=".62558mm"/>
                <v:shape id="AutoShape 46" o:spid="_x0000_s1068" style="position:absolute;left:6263;top:431;width:157;height:1341;visibility:visible;mso-wrap-style:square;v-text-anchor:top" coordsize="157,1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7j58MA&#10;AADbAAAADwAAAGRycy9kb3ducmV2LnhtbESPT4vCMBTE7wt+h/CEva2pglKqUUQU6h5c1j/3R/Ns&#10;q81LSaLWb2+EhT0OM/MbZrboTCPu5HxtWcFwkIAgLqyuuVRwPGy+UhA+IGtsLJOCJ3lYzHsfM8y0&#10;ffAv3fehFBHCPkMFVQhtJqUvKjLoB7Yljt7ZOoMhSldK7fAR4aaRoySZSIM1x4UKW1pVVFz3N6NA&#10;roffm902/Vldzq7enS759djlSn32u+UURKAu/If/2rlWkI7h/SX+AD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7j58MAAADbAAAADwAAAAAAAAAAAAAAAACYAgAAZHJzL2Rv&#10;d25yZXYueG1sUEsFBgAAAAAEAAQA9QAAAIgDAAAAAA==&#10;" path="m143,l13,r,130l143,130,143,t13,1184l,1184r78,156l156,1184e" stroked="f">
                  <v:path arrowok="t" o:connecttype="custom" o:connectlocs="143,431;13,431;13,561;143,561;143,431;156,1615;0,1615;78,1771;156,1615" o:connectangles="0,0,0,0,0,0,0,0,0"/>
                </v:shape>
                <v:shape id="Picture 45" o:spid="_x0000_s1069" type="#_x0000_t75" style="position:absolute;left:3927;top:417;width:157;height: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JJAPEAAAA2wAAAA8AAABkcnMvZG93bnJldi54bWxEj0FrwkAUhO+C/2F5Qm+60UOQ1FVsIeCl&#10;2Gor9PbMPpNg9m3Ivsa0v75bKHgcZuYbZrUZXKN66kLt2cB8loAiLrytuTTwfsynS1BBkC02nsnA&#10;NwXYrMejFWbW3/iN+oOUKkI4ZGigEmkzrUNRkcMw8y1x9C6+cyhRdqW2Hd4i3DV6kSSpdlhzXKiw&#10;peeKiuvhyxn4eO1Pn5S/7BO9T5ufJzlJfl4Y8zAZto+ghAa5h//bO2tgmcLfl/gD9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JJAPEAAAA2wAAAA8AAAAAAAAAAAAAAAAA&#10;nwIAAGRycy9kb3ducmV2LnhtbFBLBQYAAAAABAAEAPcAAACQAwAAAAA=&#10;">
                  <v:imagedata r:id="rId62" o:title=""/>
                </v:shape>
                <v:line id="Line 44" o:spid="_x0000_s1070" style="position:absolute;visibility:visible;mso-wrap-style:square" from="6370,5631" to="6370,6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blAMQAAADbAAAADwAAAGRycy9kb3ducmV2LnhtbESPQWsCMRSE74X+h/AKXoom9dDKalbU&#10;UvDgRVsQb4/Nc3fZzcu6Sdf4701B6HGYmW+YxTLaVgzU+9qxhreJAkFcOFNzqeHn+2s8A+EDssHW&#10;MWm4kYdl/vy0wMy4K+9pOIRSJAj7DDVUIXSZlL6oyKKfuI44eWfXWwxJ9qU0PV4T3LZyqtS7tFhz&#10;Wqiwo01FRXP4tRpwF7kc8KJu6vXTnS4Yj810rfXoJa7mIALF8B9+tLdGw+wD/r6kHy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uUAxAAAANsAAAAPAAAAAAAAAAAA&#10;AAAAAKECAABkcnMvZG93bnJldi54bWxQSwUGAAAAAAQABAD5AAAAkgMAAAAA&#10;" strokecolor="white" strokeweight=".62558mm"/>
                <v:shape id="AutoShape 43" o:spid="_x0000_s1071" style="position:absolute;left:6291;top:5501;width:157;height:772;visibility:visible;mso-wrap-style:square;v-text-anchor:top" coordsize="157,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L8A&#10;AADbAAAADwAAAGRycy9kb3ducmV2LnhtbERPTYvCMBC9L+x/CLPgbU3rYdVqFBGFvdqKeBya2aZs&#10;MylJ1OqvNwfB4+N9L9eD7cSVfGgdK8jHGQji2umWGwXHav89AxEissbOMSm4U4D16vNjiYV2Nz7Q&#10;tYyNSCEcClRgYuwLKUNtyGIYu544cX/OW4wJ+kZqj7cUbjs5ybIfabHl1GCwp62h+r+8WAXTcn6X&#10;58q4yj927S4/VptT/lBq9DVsFiAiDfEtfrl/tYJZGpu+pB8gV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1f78vwAAANsAAAAPAAAAAAAAAAAAAAAAAJgCAABkcnMvZG93bnJl&#10;di54bWxQSwUGAAAAAAQABAD1AAAAhAMAAAAA&#10;" path="m143,l13,r,130l143,130,143,t13,616l,616,78,772,156,616e" stroked="f">
                  <v:path arrowok="t" o:connecttype="custom" o:connectlocs="143,5501;13,5501;13,5631;143,5631;143,5501;156,6117;0,6117;78,6273;156,6117" o:connectangles="0,0,0,0,0,0,0,0,0"/>
                </v:shape>
                <v:shape id="Freeform 42" o:spid="_x0000_s1072" style="position:absolute;left:5087;top:5822;width:2801;height:2;visibility:visible;mso-wrap-style:square;v-text-anchor:top" coordsize="28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3g8AA&#10;AADbAAAADwAAAGRycy9kb3ducmV2LnhtbESP0YrCMBRE3xf2H8Jd8G1NFQnaNYoIgk+C7n7Atbmm&#10;YZub0kRb/94Igo/DzJxhluvBN+JGXXSBNUzGBQjiKhjHVsPf7+57DiImZINNYNJwpwjr1efHEksT&#10;ej7S7ZSsyBCOJWqoU2pLKWNVk8c4Di1x9i6h85iy7Kw0HfYZ7hs5LQolPTrOCzW2tK2p+j9dvQa7&#10;mZz73p2nqNTgZmTVIe2U1qOvYfMDItGQ3uFXe280zBfw/JJ/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m3g8AAAADbAAAADwAAAAAAAAAAAAAAAACYAgAAZHJzL2Rvd25y&#10;ZXYueG1sUEsFBgAAAAAEAAQA9QAAAIUDAAAAAA==&#10;" path="m,l18,,2783,r18,e" filled="f" strokecolor="white" strokeweight=".62558mm">
                  <v:path arrowok="t" o:connecttype="custom" o:connectlocs="0,0;18,0;2783,0;2801,0" o:connectangles="0,0,0,0"/>
                </v:shape>
                <v:shape id="AutoShape 41" o:spid="_x0000_s1073" style="position:absolute;left:4975;top:5744;width:3051;height:157;visibility:visible;mso-wrap-style:square;v-text-anchor:top" coordsize="305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OZr8A&#10;AADbAAAADwAAAGRycy9kb3ducmV2LnhtbERPTYvCMBC9L/gfwgheRNP1IGs1ioiCXoRVEbwNzdgU&#10;m0lJsrX+e3MQ9vh434tVZ2vRkg+VYwXf4wwEceF0xaWCy3k3+gERIrLG2jEpeFGA1bL3tcBcuyf/&#10;UnuKpUghHHJUYGJscilDYchiGLuGOHF35y3GBH0ptcdnCre1nGTZVFqsODUYbGhjqHic/qyC1hzq&#10;oz90Vx2Hw63ZrRuebW9KDfrdeg4iUhf/xR/3XiuYpfXpS/oBcvk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Qs5mvwAAANsAAAAPAAAAAAAAAAAAAAAAAJgCAABkcnMvZG93bnJl&#10;di54bWxQSwUGAAAAAAQABAD1AAAAhAMAAAAA&#10;" path="m130,13l,13,,143r130,l130,13m3051,78l2895,r,156l3051,78e" stroked="f">
                  <v:path arrowok="t" o:connecttype="custom" o:connectlocs="130,5757;0,5757;0,5887;130,5887;130,5757;3051,5822;2895,5744;2895,5900;3051,5822" o:connectangles="0,0,0,0,0,0,0,0,0"/>
                </v:shape>
                <v:shape id="Picture 40" o:spid="_x0000_s1074" type="#_x0000_t75" style="position:absolute;left:4787;top:7044;width:597;height: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pdHCAAAA2wAAAA8AAABkcnMvZG93bnJldi54bWxEj82KAjEQhO/CvkNowZtm9LDorFF0QVmE&#10;Bf8eoHfSTgYnnTGJOr79RhA8FlX1FTWdt7YWN/KhcqxgOMhAEBdOV1wqOB5W/TGIEJE11o5JwYMC&#10;zGcfnSnm2t15R7d9LEWCcMhRgYmxyaUMhSGLYeAa4uSdnLcYk/Sl1B7vCW5rOcqyT2mx4rRgsKFv&#10;Q8V5f7UK2snvNhYb1svD2vz50XpzDcuLUr1uu/gCEamN7/Cr/aMVTIbw/JJ+gJ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qXRwgAAANsAAAAPAAAAAAAAAAAAAAAAAJ8C&#10;AABkcnMvZG93bnJldi54bWxQSwUGAAAAAAQABAD3AAAAjgMAAAAA&#10;">
                  <v:imagedata r:id="rId63" o:title=""/>
                </v:shape>
                <v:line id="Line 39" o:spid="_x0000_s1075" style="position:absolute;visibility:visible;mso-wrap-style:square" from="4171,6215" to="4171,6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QRcQAAADbAAAADwAAAGRycy9kb3ducmV2LnhtbESPQWvCQBSE74X+h+UVvBTdNQdpoxux&#10;FcFDL9VC6e2RfSYh2bcxu8b133eFQo/DzHzDrNbRdmKkwTeONcxnCgRx6UzDlYav4276AsIHZIOd&#10;Y9JwIw/r4vFhhblxV/6k8RAqkSDsc9RQh9DnUvqyJot+5nri5J3cYDEkOVTSDHhNcNvJTKmFtNhw&#10;Wqixp/eayvZwsRrwI3I14lnd1PPW/ZwxfrfZm9aTp7hZgggUw3/4r703Gl4zuH9JP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NBFxAAAANsAAAAPAAAAAAAAAAAA&#10;AAAAAKECAABkcnMvZG93bnJldi54bWxQSwUGAAAAAAQABAD5AAAAkgMAAAAA&#10;" strokecolor="white" strokeweight=".62558mm"/>
                <v:shape id="AutoShape 38" o:spid="_x0000_s1076" style="position:absolute;left:4093;top:6084;width:157;height:740;visibility:visible;mso-wrap-style:square;v-text-anchor:top" coordsize="157,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F3ccA&#10;AADbAAAADwAAAGRycy9kb3ducmV2LnhtbESPQWvCQBSE74L/YXmCl1I32iIaXUXEQhFKqbYHb6/Z&#10;5yYk+zZk15j667uFgsdhZr5hluvOVqKlxheOFYxHCQjizOmCjYLP48vjDIQPyBorx6TghzysV/3e&#10;ElPtrvxB7SEYESHsU1SQh1CnUvosJ4t+5Gri6J1dYzFE2RipG7xGuK3kJEmm0mLBcSHHmrY5ZeXh&#10;YhW8f5XdZF/uZll7e35rT3Nzevg2Sg0H3WYBIlAX7uH/9qtWMH+Cvy/xB8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ixd3HAAAA2wAAAA8AAAAAAAAAAAAAAAAAmAIAAGRy&#10;cy9kb3ducmV2LnhtbFBLBQYAAAAABAAEAPUAAACMAwAAAAA=&#10;" path="m143,l13,r,130l143,130,143,t13,582l,582,78,739,156,582e" stroked="f">
                  <v:path arrowok="t" o:connecttype="custom" o:connectlocs="143,6085;13,6085;13,6215;143,6215;143,6085;156,6667;0,6667;78,6824;156,6667" o:connectangles="0,0,0,0,0,0,0,0,0"/>
                </v:shape>
                <v:line id="Line 37" o:spid="_x0000_s1077" style="position:absolute;visibility:visible;mso-wrap-style:square" from="6939,8836" to="6939,9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tqsMAAADbAAAADwAAAGRycy9kb3ducmV2LnhtbESPQWsCMRSE7wX/Q3hCL0WTihRdjaKV&#10;godeagXx9tg8dxc3L+smrvHfN4LQ4zAz3zDzZbS16Kj1lWMN70MFgjh3puJCw/73azAB4QOywdox&#10;abiTh+Wi9zLHzLgb/1C3C4VIEPYZaihDaDIpfV6SRT90DXHyTq61GJJsC2lavCW4reVIqQ9pseK0&#10;UGJDnyXl593VasDvyEWHF3VXbxt3vGA8nEdrrV/7cTUDESiG//CzvTUapmN4fE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97arDAAAA2wAAAA8AAAAAAAAAAAAA&#10;AAAAoQIAAGRycy9kb3ducmV2LnhtbFBLBQYAAAAABAAEAPkAAACRAwAAAAA=&#10;" strokecolor="white" strokeweight=".62558mm"/>
                <v:shape id="AutoShape 36" o:spid="_x0000_s1078" style="position:absolute;left:6861;top:8705;width:157;height:740;visibility:visible;mso-wrap-style:square;v-text-anchor:top" coordsize="157,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4MscA&#10;AADbAAAADwAAAGRycy9kb3ducmV2LnhtbESPQWvCQBSE74L/YXmCl1I3SisaXUXEQhFKqbYHb6/Z&#10;5yYk+zZk15j667uFgsdhZr5hluvOVqKlxheOFYxHCQjizOmCjYLP48vjDIQPyBorx6TghzysV/3e&#10;ElPtrvxB7SEYESHsU1SQh1CnUvosJ4t+5Gri6J1dYzFE2RipG7xGuK3kJEmm0mLBcSHHmrY5ZeXh&#10;YhW8f5XdZF/uZll7e3prT3Nzevg2Sg0H3WYBIlAX7uH/9qtWMH+Gvy/xB8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H+DLHAAAA2wAAAA8AAAAAAAAAAAAAAAAAmAIAAGRy&#10;cy9kb3ducmV2LnhtbFBLBQYAAAAABAAEAPUAAACMAwAAAAA=&#10;" path="m143,l13,r,130l143,130,143,t13,583l,583,78,739,156,583e" stroked="f">
                  <v:path arrowok="t" o:connecttype="custom" o:connectlocs="143,8706;13,8706;13,8836;143,8836;143,8706;156,9289;0,9289;78,9445;156,9289" o:connectangles="0,0,0,0,0,0,0,0,0"/>
                </v:shape>
                <v:line id="Line 35" o:spid="_x0000_s1079" style="position:absolute;visibility:visible;mso-wrap-style:square" from="9764,8063" to="9764,8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PWRsMAAADbAAAADwAAAGRycy9kb3ducmV2LnhtbESPQWsCMRSE7wX/Q3gFL6Wb1IPU1Si1&#10;Injwoi1Ib4/Nc3dx87Ju4hr/vRGEHoeZ+YaZLaJtRE+drx1r+MgUCOLCmZpLDb8/6/dPED4gG2wc&#10;k4YbeVjMBy8zzI278o76fShFgrDPUUMVQptL6YuKLPrMtcTJO7rOYkiyK6Xp8JrgtpEjpcbSYs1p&#10;ocKWvisqTvuL1YDbyGWPZ3VTbyv3d8Z4OI2WWg9f49cURKAY/sPP9sZomIzh8SX9AD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j1kbDAAAA2wAAAA8AAAAAAAAAAAAA&#10;AAAAoQIAAGRycy9kb3ducmV2LnhtbFBLBQYAAAAABAAEAPkAAACRAwAAAAA=&#10;" strokecolor="white" strokeweight=".62558mm"/>
                <v:shape id="AutoShape 34" o:spid="_x0000_s1080" style="position:absolute;left:9686;top:7933;width:157;height:1127;visibility:visible;mso-wrap-style:square;v-text-anchor:top" coordsize="157,1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y78EA&#10;AADbAAAADwAAAGRycy9kb3ducmV2LnhtbESPS4vCMBSF94L/IVzBjYypgq+OUUQQZBaKVmZ9ae40&#10;xeamNFHrv58IgsvDeXyc5bq1lbhT40vHCkbDBARx7nTJhYJLtvuag/ABWWPlmBQ8ycN61e0sMdXu&#10;wSe6n0Mh4gj7FBWYEOpUSp8bsuiHriaO3p9rLIYom0LqBh9x3FZynCRTabHkSDBY09ZQfj3frIIK&#10;23I6m1izGP1uD/YnG2THCFf9Xrv5BhGoDZ/wu73XChYzeH2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7Mu/BAAAA2wAAAA8AAAAAAAAAAAAAAAAAmAIAAGRycy9kb3du&#10;cmV2LnhtbFBLBQYAAAAABAAEAPUAAACGAwAAAAA=&#10;" path="m143,l13,r,130l143,130,143,t13,971l,971r78,156l156,971e" stroked="f">
                  <v:path arrowok="t" o:connecttype="custom" o:connectlocs="143,7933;13,7933;13,8063;143,8063;143,7933;156,8904;0,8904;78,9060;156,8904" o:connectangles="0,0,0,0,0,0,0,0,0"/>
                </v:shape>
                <v:shape id="Freeform 33" o:spid="_x0000_s1081" style="position:absolute;left:7504;top:7288;width:605;height:2;visibility:visible;mso-wrap-style:square;v-text-anchor:top" coordsize="6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epsIA&#10;AADbAAAADwAAAGRycy9kb3ducmV2LnhtbERPTWvCQBC9F/oflin0VjcVNDZ1E0QMFCyCJpfehuw0&#10;Cc3Ohuwao7++exA8Pt73OptMJ0YaXGtZwfssAkFcWd1yraAs8rcVCOeRNXaWScGVHGTp89MaE20v&#10;fKTx5GsRQtglqKDxvk+kdFVDBt3M9sSB+7WDQR/gUEs94CWEm07Oo2gpDbYcGhrsadtQ9Xc6GwWH&#10;w88uLuP8e4H73m/ja8G75U2p15dp8wnC0+Qf4rv7Syv4CGPDl/AD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jF6mwgAAANsAAAAPAAAAAAAAAAAAAAAAAJgCAABkcnMvZG93&#10;bnJldi54bWxQSwUGAAAAAAQABAD1AAAAhwMAAAAA&#10;" path="m,l18,,587,r18,e" filled="f" strokecolor="white" strokeweight=".62558mm">
                  <v:path arrowok="t" o:connecttype="custom" o:connectlocs="0,0;18,0;587,0;605,0" o:connectangles="0,0,0,0"/>
                </v:shape>
                <v:shape id="AutoShape 32" o:spid="_x0000_s1082" style="position:absolute;left:7365;top:7210;width:882;height:157;visibility:visible;mso-wrap-style:square;v-text-anchor:top" coordsize="882,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gYA8IA&#10;AADbAAAADwAAAGRycy9kb3ducmV2LnhtbESPT4vCMBTE74LfITxhb5rqgmjXtMii4E38c/H2tnm2&#10;xealm0Tb/fYbQfA4zMxvmFXem0Y8yPnasoLpJAFBXFhdc6ngfNqOFyB8QNbYWCYFf+Qhz4aDFaba&#10;dnygxzGUIkLYp6igCqFNpfRFRQb9xLbE0btaZzBE6UqpHXYRbho5S5K5NFhzXKiwpe+KitvxbhRc&#10;NnLe2f6+P10+Z78/dle4fVgo9THq118gAvXhHX61d1rBcgn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BgDwgAAANsAAAAPAAAAAAAAAAAAAAAAAJgCAABkcnMvZG93&#10;bnJldi54bWxQSwUGAAAAAAQABAD1AAAAhwMAAAAA&#10;" path="m156,l,78r156,78l156,m881,78l725,r,156l881,78e" stroked="f">
                  <v:path arrowok="t" o:connecttype="custom" o:connectlocs="156,7210;0,7288;156,7366;156,7210;881,7288;725,7210;725,7366;881,7288" o:connectangles="0,0,0,0,0,0,0,0"/>
                </v:shape>
                <v:rect id="Rectangle 31" o:spid="_x0000_s1083" style="position:absolute;left:1440;top:4782;width:1269;height: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5OmMYA&#10;AADcAAAADwAAAGRycy9kb3ducmV2LnhtbESPT2vCQBDF74LfYRmhl6IbS5ESXcUW+gd7kKog3obs&#10;mASzs2F3a9Jv3zkI3mZ4b977zWLVu0ZdKcTas4HpJANFXHhbc2ngsH8fv4CKCdli45kM/FGE1XI4&#10;WGBufcc/dN2lUkkIxxwNVCm1udaxqMhhnPiWWLSzDw6TrKHUNmAn4a7RT1k20w5rloYKW3qrqLjs&#10;fp2Bj/D8ecSic/b0OP3exk2pX2drYx5G/XoOKlGf7ubb9ZcV/Ezw5RmZ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5OmMYAAADcAAAADwAAAAAAAAAAAAAAAACYAgAAZHJz&#10;L2Rvd25yZXYueG1sUEsFBgAAAAAEAAQA9QAAAIsDAAAAAA==&#10;" filled="f" strokecolor="white" strokeweight=".21644mm"/>
                <v:shape id="Freeform 30" o:spid="_x0000_s1084" style="position:absolute;left:2031;top:5316;width:823;height:625;visibility:visible;mso-wrap-style:square;v-text-anchor:top" coordsize="823,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hUfMQA&#10;AADcAAAADwAAAGRycy9kb3ducmV2LnhtbERPTWvCQBC9C/0PyxS81Y05aI1uQim0ehE0il7H7JiE&#10;ZmfT7Kppf323IHibx/ucRdabRlypc7VlBeNRBIK4sLrmUsF+9/HyCsJ5ZI2NZVLwQw6y9GmwwETb&#10;G2/pmvtShBB2CSqovG8TKV1RkUE3si1x4M62M+gD7EqpO7yFcNPIOIom0mDNoaHClt4rKr7yi1Hg&#10;8ul0tf0+bpaT2W+xyQ+fp3gdKzV87t/mIDz1/iG+u1c6zI/G8P9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VHzEAAAA3AAAAA8AAAAAAAAAAAAAAAAAmAIAAGRycy9k&#10;b3ducmV2LnhtbFBLBQYAAAAABAAEAPUAAACJAwAAAAA=&#10;" path="m823,624r-18,l,624,,17,,e" filled="f" strokecolor="white" strokeweight=".62558mm">
                  <v:path arrowok="t" o:connecttype="custom" o:connectlocs="823,5941;805,5941;0,5941;0,5334;0,5317" o:connectangles="0,0,0,0,0"/>
                </v:shape>
                <v:shape id="AutoShape 29" o:spid="_x0000_s1085" style="position:absolute;left:1966;top:5204;width:1027;height:815;visibility:visible;mso-wrap-style:square;v-text-anchor:top" coordsize="1027,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PCsEA&#10;AADcAAAADwAAAGRycy9kb3ducmV2LnhtbERPTYvCMBC9C/6HMIIX2aYWukrXKCIIHgR3qwePQzPb&#10;lm0mpYm1/nsjCHubx/uc1WYwjeipc7VlBfMoBkFcWF1zqeBy3n8sQTiPrLGxTAoe5GCzHo9WmGl7&#10;5x/qc1+KEMIuQwWV920mpSsqMugi2xIH7td2Bn2AXSl1h/cQbhqZxPGnNFhzaKiwpV1FxV9+MwqS&#10;Y7pIt/3DfedXSs0x5X52YqWmk2H7BcLT4P/Fb/dBh/lxAq9nwgV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qjwrBAAAA3AAAAA8AAAAAAAAAAAAAAAAAmAIAAGRycy9kb3du&#10;cmV2LnhtbFBLBQYAAAAABAAEAPUAAACGAwAAAAA=&#10;" path="m130,l,,,130r130,l130,t896,737l870,659r,156l1026,737e" stroked="f">
                  <v:path arrowok="t" o:connecttype="custom" o:connectlocs="130,5204;0,5204;0,5334;130,5334;130,5204;1026,5941;870,5863;870,6019;1026,5941" o:connectangles="0,0,0,0,0,0,0,0,0"/>
                </v:shape>
                <v:shape id="Picture 28" o:spid="_x0000_s1086" type="#_x0000_t75" style="position:absolute;left:3190;top:4279;width:1715;height: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9erHEAAAA3AAAAA8AAABkcnMvZG93bnJldi54bWxET81KAzEQvgu+Qxihl2ITa5W6Ni22KHhQ&#10;wdoHGDfT3cWdSdik7dqnb4SCt/n4fme26LlVe+pi48XCzciAIim9a6SysPl6uZ6CignFYeuFLPxS&#10;hMX88mKGhfMH+aT9OlUqh0gs0EKdUii0jmVNjHHkA0nmtr5jTBl2lXYdHnI4t3pszL1mbCQ31Bho&#10;VVP5s96xhbe7qfnm43jzwO8fPJk8h+1yGKwdXPVPj6AS9elffHa/ujzf3MLfM/kCPT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9erHEAAAA3AAAAA8AAAAAAAAAAAAAAAAA&#10;nwIAAGRycy9kb3ducmV2LnhtbFBLBQYAAAAABAAEAPcAAACQAwAAAAA=&#10;">
                  <v:imagedata r:id="rId64" o:title=""/>
                </v:shape>
                <v:shape id="Picture 27" o:spid="_x0000_s1087" type="#_x0000_t75" style="position:absolute;left:5377;top:3629;width:2282;height: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OgdzCAAAA3AAAAA8AAABkcnMvZG93bnJldi54bWxET9tqAjEQfRf6D2EKfauJpd5Wo/SCIFgK&#10;rvo+bMbN4maybFJd/94IBd/mcK4zX3auFmdqQ+VZw6CvQBAX3lRcatjvVq8TECEiG6w9k4YrBVgu&#10;nnpzzIy/8JbOeSxFCuGQoQYbY5NJGQpLDkPfN8SJO/rWYUywLaVp8ZLCXS3flBpJhxWnBosNfVkq&#10;Tvmf0zCuTpvP0bfayukEf6757/BgN0OtX567jxmISF18iP/da5Pmq3e4P5MukI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DoHcwgAAANwAAAAPAAAAAAAAAAAAAAAAAJ8C&#10;AABkcnMvZG93bnJldi54bWxQSwUGAAAAAAQABAD3AAAAjgMAAAAA&#10;">
                  <v:imagedata r:id="rId65" o:title=""/>
                </v:shape>
                <w10:wrap anchorx="page"/>
              </v:group>
            </w:pict>
          </mc:Fallback>
        </mc:AlternateContent>
      </w:r>
      <w:r w:rsidR="006A3F04">
        <w:rPr>
          <w:rFonts w:ascii="Courier New"/>
          <w:b/>
          <w:color w:val="FFFFFF"/>
          <w:sz w:val="38"/>
        </w:rPr>
        <w:t>QuasarSieve</w:t>
      </w:r>
    </w:p>
    <w:p w14:paraId="77512058" w14:textId="77777777" w:rsidR="006770BD" w:rsidRDefault="006770BD">
      <w:pPr>
        <w:pStyle w:val="BodyText"/>
        <w:jc w:val="left"/>
        <w:rPr>
          <w:rFonts w:ascii="Courier New"/>
          <w:b/>
          <w:sz w:val="38"/>
        </w:rPr>
      </w:pPr>
    </w:p>
    <w:p w14:paraId="7E52C7B3" w14:textId="77777777" w:rsidR="006770BD" w:rsidRDefault="006770BD">
      <w:pPr>
        <w:pStyle w:val="BodyText"/>
        <w:jc w:val="left"/>
        <w:rPr>
          <w:rFonts w:ascii="Courier New"/>
          <w:b/>
          <w:sz w:val="38"/>
        </w:rPr>
      </w:pPr>
    </w:p>
    <w:p w14:paraId="48C4286B" w14:textId="77777777" w:rsidR="006770BD" w:rsidRDefault="006770BD">
      <w:pPr>
        <w:pStyle w:val="BodyText"/>
        <w:spacing w:before="4"/>
        <w:jc w:val="left"/>
        <w:rPr>
          <w:rFonts w:ascii="Courier New"/>
          <w:b/>
          <w:sz w:val="45"/>
        </w:rPr>
      </w:pPr>
    </w:p>
    <w:p w14:paraId="284F7D98" w14:textId="77777777" w:rsidR="006770BD" w:rsidRDefault="006A3F04">
      <w:pPr>
        <w:spacing w:before="1"/>
        <w:ind w:left="1379"/>
        <w:rPr>
          <w:b/>
          <w:sz w:val="38"/>
        </w:rPr>
      </w:pPr>
      <w:r>
        <w:rPr>
          <w:b/>
          <w:color w:val="FFFFFF"/>
          <w:sz w:val="38"/>
        </w:rPr>
        <w:t>WP3</w:t>
      </w:r>
    </w:p>
    <w:p w14:paraId="0C91F934" w14:textId="77777777" w:rsidR="006770BD" w:rsidRDefault="006A3F04">
      <w:pPr>
        <w:spacing w:before="59" w:line="254" w:lineRule="auto"/>
        <w:ind w:left="764"/>
        <w:rPr>
          <w:rFonts w:ascii="Arial"/>
          <w:b/>
          <w:sz w:val="29"/>
        </w:rPr>
      </w:pPr>
      <w:r>
        <w:rPr>
          <w:rFonts w:ascii="Arial"/>
          <w:b/>
          <w:color w:val="FFFFFF"/>
          <w:sz w:val="29"/>
        </w:rPr>
        <w:t>Light Curve and Spectral analyses</w:t>
      </w:r>
    </w:p>
    <w:p w14:paraId="5711F038" w14:textId="77777777" w:rsidR="006770BD" w:rsidRDefault="006A3F04">
      <w:pPr>
        <w:pStyle w:val="BodyText"/>
        <w:jc w:val="left"/>
        <w:rPr>
          <w:rFonts w:ascii="Arial"/>
          <w:b/>
          <w:sz w:val="30"/>
        </w:rPr>
      </w:pPr>
      <w:r>
        <w:br w:type="column"/>
      </w:r>
    </w:p>
    <w:p w14:paraId="66397440" w14:textId="77777777" w:rsidR="006770BD" w:rsidRDefault="006770BD">
      <w:pPr>
        <w:pStyle w:val="BodyText"/>
        <w:jc w:val="left"/>
        <w:rPr>
          <w:rFonts w:ascii="Arial"/>
          <w:b/>
          <w:sz w:val="42"/>
        </w:rPr>
      </w:pPr>
    </w:p>
    <w:p w14:paraId="452DA845" w14:textId="77777777" w:rsidR="006770BD" w:rsidRDefault="006A3F04">
      <w:pPr>
        <w:spacing w:before="1"/>
        <w:ind w:left="512"/>
        <w:rPr>
          <w:rFonts w:ascii="Arial"/>
          <w:b/>
          <w:sz w:val="25"/>
        </w:rPr>
      </w:pPr>
      <w:r>
        <w:rPr>
          <w:rFonts w:ascii="Arial"/>
          <w:b/>
          <w:sz w:val="25"/>
        </w:rPr>
        <w:t>PDRA1, NPR</w:t>
      </w:r>
    </w:p>
    <w:p w14:paraId="039D43ED" w14:textId="77777777" w:rsidR="006770BD" w:rsidRDefault="006770BD">
      <w:pPr>
        <w:pStyle w:val="BodyText"/>
        <w:jc w:val="left"/>
        <w:rPr>
          <w:rFonts w:ascii="Arial"/>
          <w:b/>
          <w:sz w:val="30"/>
        </w:rPr>
      </w:pPr>
    </w:p>
    <w:p w14:paraId="43437AF1" w14:textId="77777777" w:rsidR="006770BD" w:rsidRDefault="006A3F04">
      <w:pPr>
        <w:spacing w:before="228"/>
        <w:ind w:left="1032"/>
        <w:rPr>
          <w:b/>
          <w:sz w:val="38"/>
        </w:rPr>
      </w:pPr>
      <w:r>
        <w:rPr>
          <w:b/>
          <w:color w:val="FFFFFF"/>
          <w:sz w:val="38"/>
        </w:rPr>
        <w:t>WP6</w:t>
      </w:r>
    </w:p>
    <w:p w14:paraId="0ED050F6" w14:textId="77777777" w:rsidR="006770BD" w:rsidRDefault="006A3F04">
      <w:pPr>
        <w:spacing w:before="95" w:line="254" w:lineRule="auto"/>
        <w:ind w:left="653"/>
        <w:rPr>
          <w:rFonts w:ascii="Arial"/>
          <w:b/>
          <w:sz w:val="29"/>
        </w:rPr>
      </w:pPr>
      <w:r>
        <w:rPr>
          <w:rFonts w:ascii="Arial"/>
          <w:b/>
          <w:color w:val="FFFFFF"/>
          <w:w w:val="105"/>
          <w:sz w:val="29"/>
        </w:rPr>
        <w:t>New Object Discovery</w:t>
      </w:r>
    </w:p>
    <w:p w14:paraId="68BEA5F0" w14:textId="77777777" w:rsidR="006770BD" w:rsidRDefault="006770BD">
      <w:pPr>
        <w:spacing w:line="254" w:lineRule="auto"/>
        <w:rPr>
          <w:rFonts w:ascii="Arial"/>
          <w:sz w:val="29"/>
        </w:rPr>
        <w:sectPr w:rsidR="006770BD">
          <w:type w:val="continuous"/>
          <w:pgSz w:w="11910" w:h="16840"/>
          <w:pgMar w:top="1000" w:right="940" w:bottom="1580" w:left="1000" w:header="720" w:footer="720" w:gutter="0"/>
          <w:cols w:num="4" w:space="720" w:equalWidth="0">
            <w:col w:w="1724" w:space="40"/>
            <w:col w:w="1845" w:space="39"/>
            <w:col w:w="2688" w:space="72"/>
            <w:col w:w="3562"/>
          </w:cols>
        </w:sectPr>
      </w:pPr>
    </w:p>
    <w:p w14:paraId="74F0C758" w14:textId="77777777" w:rsidR="006770BD" w:rsidRDefault="006A3F04">
      <w:pPr>
        <w:spacing w:before="183"/>
        <w:ind w:left="513" w:right="1"/>
        <w:jc w:val="center"/>
        <w:rPr>
          <w:rFonts w:ascii="Arial"/>
          <w:b/>
          <w:i/>
          <w:sz w:val="30"/>
        </w:rPr>
      </w:pPr>
      <w:r>
        <w:rPr>
          <w:rFonts w:ascii="Arial"/>
          <w:b/>
          <w:i/>
          <w:color w:val="FFFFFF"/>
          <w:sz w:val="30"/>
        </w:rPr>
        <w:t>4MOST</w:t>
      </w:r>
    </w:p>
    <w:p w14:paraId="541C6F08" w14:textId="77777777" w:rsidR="006770BD" w:rsidRDefault="006770BD">
      <w:pPr>
        <w:pStyle w:val="BodyText"/>
        <w:jc w:val="left"/>
        <w:rPr>
          <w:rFonts w:ascii="Arial"/>
          <w:b/>
          <w:i/>
          <w:sz w:val="36"/>
        </w:rPr>
      </w:pPr>
    </w:p>
    <w:p w14:paraId="61DC6DAE" w14:textId="77777777" w:rsidR="006770BD" w:rsidRDefault="006770BD">
      <w:pPr>
        <w:pStyle w:val="BodyText"/>
        <w:spacing w:before="1"/>
        <w:jc w:val="left"/>
        <w:rPr>
          <w:rFonts w:ascii="Arial"/>
          <w:b/>
          <w:i/>
          <w:sz w:val="47"/>
        </w:rPr>
      </w:pPr>
    </w:p>
    <w:p w14:paraId="60689C01" w14:textId="77777777" w:rsidR="006770BD" w:rsidRDefault="006A3F04">
      <w:pPr>
        <w:ind w:left="560" w:right="1"/>
        <w:jc w:val="center"/>
        <w:rPr>
          <w:rFonts w:ascii="Arial"/>
          <w:b/>
          <w:i/>
          <w:sz w:val="30"/>
        </w:rPr>
      </w:pPr>
      <w:r>
        <w:rPr>
          <w:rFonts w:ascii="Arial"/>
          <w:b/>
          <w:i/>
          <w:color w:val="FFFFFF"/>
          <w:sz w:val="30"/>
        </w:rPr>
        <w:t>Euclid</w:t>
      </w:r>
    </w:p>
    <w:p w14:paraId="2835AC81" w14:textId="77777777" w:rsidR="006770BD" w:rsidRDefault="006A3F04">
      <w:pPr>
        <w:spacing w:before="4" w:line="254" w:lineRule="auto"/>
        <w:ind w:left="421"/>
        <w:rPr>
          <w:rFonts w:ascii="Arial"/>
          <w:b/>
          <w:sz w:val="29"/>
        </w:rPr>
      </w:pPr>
      <w:r>
        <w:br w:type="column"/>
      </w:r>
      <w:r>
        <w:rPr>
          <w:rFonts w:ascii="Arial"/>
          <w:b/>
          <w:color w:val="FFFFFF"/>
          <w:sz w:val="29"/>
        </w:rPr>
        <w:t>Demographic Studies</w:t>
      </w:r>
    </w:p>
    <w:p w14:paraId="2E27980C" w14:textId="77777777" w:rsidR="006770BD" w:rsidRDefault="006770BD">
      <w:pPr>
        <w:pStyle w:val="BodyText"/>
        <w:jc w:val="left"/>
        <w:rPr>
          <w:rFonts w:ascii="Arial"/>
          <w:b/>
          <w:sz w:val="34"/>
        </w:rPr>
      </w:pPr>
    </w:p>
    <w:p w14:paraId="4000CD44" w14:textId="77777777" w:rsidR="006770BD" w:rsidRDefault="006770BD">
      <w:pPr>
        <w:pStyle w:val="BodyText"/>
        <w:jc w:val="left"/>
        <w:rPr>
          <w:rFonts w:ascii="Arial"/>
          <w:b/>
          <w:sz w:val="34"/>
        </w:rPr>
      </w:pPr>
    </w:p>
    <w:p w14:paraId="79CF796C" w14:textId="77777777" w:rsidR="006770BD" w:rsidRDefault="006770BD">
      <w:pPr>
        <w:pStyle w:val="BodyText"/>
        <w:jc w:val="left"/>
        <w:rPr>
          <w:rFonts w:ascii="Arial"/>
          <w:b/>
          <w:sz w:val="29"/>
        </w:rPr>
      </w:pPr>
    </w:p>
    <w:p w14:paraId="27722EA1" w14:textId="77777777" w:rsidR="006770BD" w:rsidRDefault="006A3F04">
      <w:pPr>
        <w:spacing w:line="256" w:lineRule="auto"/>
        <w:ind w:left="421"/>
        <w:rPr>
          <w:rFonts w:ascii="Arial"/>
          <w:b/>
          <w:sz w:val="25"/>
        </w:rPr>
      </w:pPr>
      <w:r>
        <w:rPr>
          <w:rFonts w:ascii="Arial"/>
          <w:b/>
          <w:sz w:val="25"/>
        </w:rPr>
        <w:t>PDRA1(*), PDRA2, PhD1, NPR</w:t>
      </w:r>
    </w:p>
    <w:p w14:paraId="62739CD8" w14:textId="77777777" w:rsidR="006770BD" w:rsidRDefault="006770BD">
      <w:pPr>
        <w:pStyle w:val="BodyText"/>
        <w:jc w:val="left"/>
        <w:rPr>
          <w:rFonts w:ascii="Arial"/>
          <w:b/>
          <w:sz w:val="30"/>
        </w:rPr>
      </w:pPr>
    </w:p>
    <w:p w14:paraId="0854F9D1" w14:textId="77777777" w:rsidR="006770BD" w:rsidRDefault="006A3F04">
      <w:pPr>
        <w:spacing w:before="231" w:line="433" w:lineRule="exact"/>
        <w:ind w:left="267"/>
        <w:rPr>
          <w:b/>
          <w:sz w:val="38"/>
        </w:rPr>
      </w:pPr>
      <w:r>
        <w:rPr>
          <w:b/>
          <w:color w:val="FFFFFF"/>
          <w:sz w:val="38"/>
        </w:rPr>
        <w:t>WP5</w:t>
      </w:r>
    </w:p>
    <w:p w14:paraId="3F007741" w14:textId="77777777" w:rsidR="006770BD" w:rsidRDefault="006A3F04">
      <w:pPr>
        <w:pStyle w:val="BodyText"/>
        <w:jc w:val="left"/>
        <w:rPr>
          <w:b/>
          <w:sz w:val="30"/>
        </w:rPr>
      </w:pPr>
      <w:r>
        <w:br w:type="column"/>
      </w:r>
    </w:p>
    <w:p w14:paraId="0FEBD886" w14:textId="77777777" w:rsidR="006770BD" w:rsidRDefault="006770BD">
      <w:pPr>
        <w:pStyle w:val="BodyText"/>
        <w:jc w:val="left"/>
        <w:rPr>
          <w:b/>
          <w:sz w:val="30"/>
        </w:rPr>
      </w:pPr>
    </w:p>
    <w:p w14:paraId="65DE5356" w14:textId="77777777" w:rsidR="006770BD" w:rsidRDefault="006770BD">
      <w:pPr>
        <w:pStyle w:val="BodyText"/>
        <w:jc w:val="left"/>
        <w:rPr>
          <w:b/>
          <w:sz w:val="30"/>
        </w:rPr>
      </w:pPr>
    </w:p>
    <w:p w14:paraId="1D2FEF19" w14:textId="77777777" w:rsidR="006770BD" w:rsidRDefault="006A3F04">
      <w:pPr>
        <w:spacing w:before="177" w:line="256" w:lineRule="auto"/>
        <w:ind w:left="420" w:right="5"/>
        <w:rPr>
          <w:rFonts w:ascii="Arial"/>
          <w:b/>
          <w:sz w:val="25"/>
        </w:rPr>
      </w:pPr>
      <w:r>
        <w:rPr>
          <w:rFonts w:ascii="Arial"/>
          <w:b/>
          <w:sz w:val="25"/>
        </w:rPr>
        <w:t>PDRA2(*), PDRA1, PhD1, NPR</w:t>
      </w:r>
    </w:p>
    <w:p w14:paraId="52F4584A" w14:textId="77777777" w:rsidR="006770BD" w:rsidRDefault="006770BD">
      <w:pPr>
        <w:pStyle w:val="BodyText"/>
        <w:jc w:val="left"/>
        <w:rPr>
          <w:rFonts w:ascii="Arial"/>
          <w:b/>
          <w:sz w:val="30"/>
        </w:rPr>
      </w:pPr>
    </w:p>
    <w:p w14:paraId="02EBF04B" w14:textId="77777777" w:rsidR="006770BD" w:rsidRDefault="006770BD">
      <w:pPr>
        <w:pStyle w:val="BodyText"/>
        <w:jc w:val="left"/>
        <w:rPr>
          <w:rFonts w:ascii="Arial"/>
          <w:b/>
          <w:sz w:val="30"/>
        </w:rPr>
      </w:pPr>
    </w:p>
    <w:p w14:paraId="306E25D1" w14:textId="77777777" w:rsidR="006770BD" w:rsidRDefault="006A3F04">
      <w:pPr>
        <w:spacing w:before="182" w:line="425" w:lineRule="exact"/>
        <w:ind w:left="1035"/>
        <w:rPr>
          <w:b/>
          <w:sz w:val="38"/>
        </w:rPr>
      </w:pPr>
      <w:r>
        <w:rPr>
          <w:b/>
          <w:color w:val="FFFFFF"/>
          <w:sz w:val="38"/>
        </w:rPr>
        <w:t>WP4a</w:t>
      </w:r>
    </w:p>
    <w:p w14:paraId="0CADA217" w14:textId="77777777" w:rsidR="006770BD" w:rsidRDefault="006A3F04">
      <w:pPr>
        <w:spacing w:line="322" w:lineRule="exact"/>
        <w:ind w:left="455"/>
        <w:rPr>
          <w:rFonts w:ascii="Arial"/>
          <w:b/>
          <w:sz w:val="29"/>
        </w:rPr>
      </w:pPr>
      <w:r>
        <w:rPr>
          <w:rFonts w:ascii="Arial"/>
          <w:b/>
          <w:color w:val="FFFFFF"/>
          <w:sz w:val="29"/>
        </w:rPr>
        <w:t>Accretion</w:t>
      </w:r>
    </w:p>
    <w:p w14:paraId="7C300AB1" w14:textId="77777777" w:rsidR="006770BD" w:rsidRDefault="006A3F04">
      <w:pPr>
        <w:pStyle w:val="BodyText"/>
        <w:spacing w:before="5"/>
        <w:jc w:val="left"/>
        <w:rPr>
          <w:rFonts w:ascii="Arial"/>
          <w:b/>
          <w:sz w:val="36"/>
        </w:rPr>
      </w:pPr>
      <w:r>
        <w:br w:type="column"/>
      </w:r>
    </w:p>
    <w:p w14:paraId="5A172D4C" w14:textId="77777777" w:rsidR="006770BD" w:rsidRDefault="006A3F04">
      <w:pPr>
        <w:spacing w:line="256" w:lineRule="auto"/>
        <w:ind w:left="512" w:right="340"/>
        <w:rPr>
          <w:rFonts w:ascii="Arial"/>
          <w:b/>
          <w:sz w:val="25"/>
        </w:rPr>
      </w:pPr>
      <w:r>
        <w:rPr>
          <w:rFonts w:ascii="Arial"/>
          <w:b/>
          <w:sz w:val="25"/>
        </w:rPr>
        <w:t>PDRA1, PDRA2, PhD1, NPR</w:t>
      </w:r>
    </w:p>
    <w:p w14:paraId="4631A655" w14:textId="77777777" w:rsidR="006770BD" w:rsidRDefault="006770BD">
      <w:pPr>
        <w:pStyle w:val="BodyText"/>
        <w:jc w:val="left"/>
        <w:rPr>
          <w:rFonts w:ascii="Arial"/>
          <w:b/>
          <w:sz w:val="30"/>
        </w:rPr>
      </w:pPr>
    </w:p>
    <w:p w14:paraId="79C6F007" w14:textId="77777777" w:rsidR="006770BD" w:rsidRDefault="006770BD">
      <w:pPr>
        <w:pStyle w:val="BodyText"/>
        <w:jc w:val="left"/>
        <w:rPr>
          <w:rFonts w:ascii="Arial"/>
          <w:b/>
          <w:sz w:val="30"/>
        </w:rPr>
      </w:pPr>
    </w:p>
    <w:p w14:paraId="5FF344FC" w14:textId="77777777" w:rsidR="006770BD" w:rsidRDefault="006770BD">
      <w:pPr>
        <w:pStyle w:val="BodyText"/>
        <w:spacing w:before="3"/>
        <w:jc w:val="left"/>
        <w:rPr>
          <w:rFonts w:ascii="Arial"/>
          <w:b/>
          <w:sz w:val="28"/>
        </w:rPr>
      </w:pPr>
    </w:p>
    <w:p w14:paraId="12AA6EE9" w14:textId="77777777" w:rsidR="006770BD" w:rsidRDefault="006A3F04">
      <w:pPr>
        <w:ind w:left="1114"/>
        <w:rPr>
          <w:b/>
          <w:sz w:val="38"/>
        </w:rPr>
      </w:pPr>
      <w:r>
        <w:rPr>
          <w:b/>
          <w:color w:val="FFFFFF"/>
          <w:sz w:val="38"/>
        </w:rPr>
        <w:t>WP4b</w:t>
      </w:r>
    </w:p>
    <w:p w14:paraId="2F6DA1AF" w14:textId="77777777" w:rsidR="006770BD" w:rsidRDefault="006A3F04">
      <w:pPr>
        <w:spacing w:before="40" w:line="256" w:lineRule="auto"/>
        <w:ind w:left="701" w:right="1402"/>
        <w:rPr>
          <w:rFonts w:ascii="Arial"/>
          <w:b/>
          <w:sz w:val="26"/>
        </w:rPr>
      </w:pPr>
      <w:r>
        <w:rPr>
          <w:rFonts w:ascii="Arial"/>
          <w:b/>
          <w:color w:val="FFFFFF"/>
          <w:sz w:val="26"/>
        </w:rPr>
        <w:t>Next generation hydro- dynamics</w:t>
      </w:r>
    </w:p>
    <w:p w14:paraId="1BE08387" w14:textId="77777777" w:rsidR="006770BD" w:rsidRDefault="006770BD">
      <w:pPr>
        <w:spacing w:line="256" w:lineRule="auto"/>
        <w:rPr>
          <w:rFonts w:ascii="Arial"/>
          <w:sz w:val="26"/>
        </w:rPr>
        <w:sectPr w:rsidR="006770BD">
          <w:type w:val="continuous"/>
          <w:pgSz w:w="11910" w:h="16840"/>
          <w:pgMar w:top="1000" w:right="940" w:bottom="1580" w:left="1000" w:header="720" w:footer="720" w:gutter="0"/>
          <w:cols w:num="4" w:space="720" w:equalWidth="0">
            <w:col w:w="1588" w:space="40"/>
            <w:col w:w="2325" w:space="39"/>
            <w:col w:w="2140" w:space="394"/>
            <w:col w:w="3444"/>
          </w:cols>
        </w:sectPr>
      </w:pPr>
    </w:p>
    <w:p w14:paraId="0F229A6D" w14:textId="77777777" w:rsidR="006770BD" w:rsidRDefault="006770BD">
      <w:pPr>
        <w:pStyle w:val="BodyText"/>
        <w:jc w:val="left"/>
        <w:rPr>
          <w:rFonts w:ascii="Arial"/>
          <w:b/>
          <w:sz w:val="36"/>
        </w:rPr>
      </w:pPr>
    </w:p>
    <w:p w14:paraId="3D8B0CE8" w14:textId="77777777" w:rsidR="006770BD" w:rsidRDefault="006770BD">
      <w:pPr>
        <w:pStyle w:val="BodyText"/>
        <w:jc w:val="left"/>
        <w:rPr>
          <w:rFonts w:ascii="Arial"/>
          <w:b/>
          <w:sz w:val="36"/>
        </w:rPr>
      </w:pPr>
    </w:p>
    <w:p w14:paraId="1A7AFACC" w14:textId="77777777" w:rsidR="006770BD" w:rsidRDefault="006770BD">
      <w:pPr>
        <w:pStyle w:val="BodyText"/>
        <w:jc w:val="left"/>
        <w:rPr>
          <w:rFonts w:ascii="Arial"/>
          <w:b/>
          <w:sz w:val="36"/>
        </w:rPr>
      </w:pPr>
    </w:p>
    <w:p w14:paraId="7AF427C4" w14:textId="77777777" w:rsidR="006770BD" w:rsidRDefault="006A3F04">
      <w:pPr>
        <w:spacing w:before="243"/>
        <w:ind w:left="417"/>
        <w:rPr>
          <w:rFonts w:ascii="Arial"/>
          <w:b/>
          <w:sz w:val="30"/>
        </w:rPr>
      </w:pPr>
      <w:r>
        <w:rPr>
          <w:rFonts w:ascii="Arial"/>
          <w:b/>
          <w:color w:val="FFFFFF"/>
          <w:w w:val="95"/>
          <w:sz w:val="30"/>
          <w:u w:val="single" w:color="FFFFFF"/>
        </w:rPr>
        <w:t>Key:</w:t>
      </w:r>
    </w:p>
    <w:p w14:paraId="03A68B3C" w14:textId="77777777" w:rsidR="006770BD" w:rsidRDefault="006A3F04">
      <w:pPr>
        <w:spacing w:before="64"/>
        <w:ind w:left="85"/>
        <w:rPr>
          <w:rFonts w:ascii="Arial"/>
          <w:b/>
          <w:i/>
          <w:sz w:val="34"/>
        </w:rPr>
      </w:pPr>
      <w:r>
        <w:br w:type="column"/>
      </w:r>
      <w:r>
        <w:rPr>
          <w:rFonts w:ascii="Arial"/>
          <w:b/>
          <w:i/>
          <w:color w:val="FFFFFF"/>
          <w:sz w:val="34"/>
        </w:rPr>
        <w:t>JWST studies</w:t>
      </w:r>
    </w:p>
    <w:p w14:paraId="2738282F" w14:textId="77777777" w:rsidR="006770BD" w:rsidRDefault="006A3F04">
      <w:pPr>
        <w:spacing w:before="72"/>
        <w:ind w:right="38"/>
        <w:jc w:val="right"/>
        <w:rPr>
          <w:rFonts w:ascii="Arial"/>
          <w:b/>
          <w:i/>
          <w:sz w:val="30"/>
        </w:rPr>
      </w:pPr>
      <w:r>
        <w:rPr>
          <w:rFonts w:ascii="Arial"/>
          <w:b/>
          <w:i/>
          <w:sz w:val="30"/>
        </w:rPr>
        <w:t>NPR</w:t>
      </w:r>
    </w:p>
    <w:p w14:paraId="306A4D12" w14:textId="77777777" w:rsidR="006770BD" w:rsidRDefault="006A3F04">
      <w:pPr>
        <w:spacing w:line="303" w:lineRule="exact"/>
        <w:ind w:left="417"/>
        <w:rPr>
          <w:rFonts w:ascii="Arial"/>
          <w:b/>
          <w:sz w:val="29"/>
        </w:rPr>
      </w:pPr>
      <w:r>
        <w:br w:type="column"/>
      </w:r>
      <w:r>
        <w:rPr>
          <w:rFonts w:ascii="Arial"/>
          <w:b/>
          <w:color w:val="FFFFFF"/>
          <w:sz w:val="29"/>
        </w:rPr>
        <w:t>Disk</w:t>
      </w:r>
    </w:p>
    <w:p w14:paraId="791B75A4" w14:textId="77777777" w:rsidR="006770BD" w:rsidRDefault="006A3F04">
      <w:pPr>
        <w:spacing w:before="21"/>
        <w:ind w:left="417"/>
        <w:rPr>
          <w:rFonts w:ascii="Arial"/>
          <w:b/>
          <w:sz w:val="29"/>
        </w:rPr>
      </w:pPr>
      <w:r>
        <w:rPr>
          <w:rFonts w:ascii="Arial"/>
          <w:b/>
          <w:color w:val="FFFFFF"/>
          <w:sz w:val="29"/>
        </w:rPr>
        <w:t>Simulations</w:t>
      </w:r>
    </w:p>
    <w:p w14:paraId="2D7D0712" w14:textId="77777777" w:rsidR="006770BD" w:rsidRDefault="006770BD">
      <w:pPr>
        <w:pStyle w:val="BodyText"/>
        <w:jc w:val="left"/>
        <w:rPr>
          <w:rFonts w:ascii="Arial"/>
          <w:b/>
          <w:sz w:val="33"/>
        </w:rPr>
      </w:pPr>
    </w:p>
    <w:p w14:paraId="308505FF" w14:textId="77777777" w:rsidR="006770BD" w:rsidRDefault="006A3F04">
      <w:pPr>
        <w:spacing w:line="271" w:lineRule="auto"/>
        <w:ind w:left="429"/>
        <w:rPr>
          <w:rFonts w:ascii="Arial"/>
          <w:b/>
          <w:i/>
          <w:sz w:val="21"/>
        </w:rPr>
      </w:pPr>
      <w:r>
        <w:rPr>
          <w:rFonts w:ascii="Arial"/>
          <w:b/>
          <w:sz w:val="21"/>
        </w:rPr>
        <w:t>PDRA3, NPR, (</w:t>
      </w:r>
      <w:r>
        <w:rPr>
          <w:rFonts w:ascii="Arial"/>
          <w:b/>
          <w:i/>
          <w:sz w:val="21"/>
        </w:rPr>
        <w:t>WKMR)</w:t>
      </w:r>
    </w:p>
    <w:p w14:paraId="7A43D3E9" w14:textId="77777777" w:rsidR="006770BD" w:rsidRDefault="006A3F04">
      <w:pPr>
        <w:pStyle w:val="BodyText"/>
        <w:spacing w:before="3"/>
        <w:jc w:val="left"/>
        <w:rPr>
          <w:rFonts w:ascii="Arial"/>
          <w:b/>
          <w:i/>
          <w:sz w:val="19"/>
        </w:rPr>
      </w:pPr>
      <w:r>
        <w:br w:type="column"/>
      </w:r>
    </w:p>
    <w:p w14:paraId="17258E67" w14:textId="77777777" w:rsidR="006770BD" w:rsidRDefault="006A3F04">
      <w:pPr>
        <w:spacing w:line="271" w:lineRule="auto"/>
        <w:ind w:left="417" w:right="897"/>
        <w:rPr>
          <w:rFonts w:ascii="Arial"/>
          <w:b/>
          <w:i/>
          <w:sz w:val="21"/>
        </w:rPr>
      </w:pPr>
      <w:r>
        <w:rPr>
          <w:rFonts w:ascii="Arial"/>
          <w:b/>
          <w:sz w:val="21"/>
        </w:rPr>
        <w:t>PDRA3, NPR, (</w:t>
      </w:r>
      <w:r>
        <w:rPr>
          <w:rFonts w:ascii="Arial"/>
          <w:b/>
          <w:i/>
          <w:sz w:val="21"/>
        </w:rPr>
        <w:t>RSD)</w:t>
      </w:r>
    </w:p>
    <w:p w14:paraId="16D4C988" w14:textId="77777777" w:rsidR="006770BD" w:rsidRDefault="006770BD">
      <w:pPr>
        <w:spacing w:line="271" w:lineRule="auto"/>
        <w:rPr>
          <w:rFonts w:ascii="Arial"/>
          <w:sz w:val="21"/>
        </w:rPr>
        <w:sectPr w:rsidR="006770BD">
          <w:type w:val="continuous"/>
          <w:pgSz w:w="11910" w:h="16840"/>
          <w:pgMar w:top="1000" w:right="940" w:bottom="1580" w:left="1000" w:header="720" w:footer="720" w:gutter="0"/>
          <w:cols w:num="4" w:space="720" w:equalWidth="0">
            <w:col w:w="1061" w:space="40"/>
            <w:col w:w="2471" w:space="459"/>
            <w:col w:w="2110" w:space="621"/>
            <w:col w:w="3208"/>
          </w:cols>
        </w:sectPr>
      </w:pPr>
    </w:p>
    <w:p w14:paraId="7C441E26" w14:textId="77777777" w:rsidR="006770BD" w:rsidRDefault="006A3F04">
      <w:pPr>
        <w:spacing w:before="175"/>
        <w:ind w:left="653"/>
        <w:rPr>
          <w:rFonts w:ascii="Arial"/>
          <w:b/>
          <w:i/>
          <w:sz w:val="30"/>
        </w:rPr>
      </w:pPr>
      <w:r>
        <w:rPr>
          <w:rFonts w:ascii="Arial"/>
          <w:b/>
          <w:i/>
          <w:color w:val="FFFFFF"/>
          <w:w w:val="105"/>
          <w:sz w:val="30"/>
        </w:rPr>
        <w:t>Data Source</w:t>
      </w:r>
    </w:p>
    <w:p w14:paraId="5C459D67" w14:textId="77777777" w:rsidR="006770BD" w:rsidRDefault="006A3F04">
      <w:pPr>
        <w:spacing w:before="161"/>
        <w:ind w:left="733" w:right="46"/>
        <w:jc w:val="center"/>
        <w:rPr>
          <w:rFonts w:ascii="Arial"/>
          <w:b/>
          <w:i/>
          <w:sz w:val="34"/>
        </w:rPr>
      </w:pPr>
      <w:r>
        <w:rPr>
          <w:rFonts w:ascii="Arial"/>
          <w:b/>
          <w:i/>
          <w:color w:val="FFFFFF"/>
          <w:sz w:val="34"/>
        </w:rPr>
        <w:t>medium risk</w:t>
      </w:r>
    </w:p>
    <w:p w14:paraId="75B44D29" w14:textId="77777777" w:rsidR="006770BD" w:rsidRDefault="006A3F04">
      <w:pPr>
        <w:spacing w:before="160"/>
        <w:ind w:left="683" w:right="46"/>
        <w:jc w:val="center"/>
        <w:rPr>
          <w:rFonts w:ascii="Arial"/>
          <w:b/>
          <w:i/>
          <w:sz w:val="27"/>
        </w:rPr>
      </w:pPr>
      <w:r>
        <w:rPr>
          <w:rFonts w:ascii="Arial"/>
          <w:b/>
          <w:i/>
          <w:color w:val="FFFFFF"/>
          <w:sz w:val="27"/>
        </w:rPr>
        <w:t>medium-to-high risk</w:t>
      </w:r>
    </w:p>
    <w:p w14:paraId="21010872" w14:textId="77777777" w:rsidR="006770BD" w:rsidRDefault="006A3F04">
      <w:pPr>
        <w:spacing w:before="108"/>
        <w:ind w:left="739" w:right="46"/>
        <w:jc w:val="center"/>
        <w:rPr>
          <w:rFonts w:ascii="Arial"/>
          <w:b/>
          <w:i/>
          <w:sz w:val="34"/>
        </w:rPr>
      </w:pPr>
      <w:r>
        <w:rPr>
          <w:rFonts w:ascii="Arial"/>
          <w:b/>
          <w:i/>
          <w:color w:val="FFFFFF"/>
          <w:sz w:val="34"/>
        </w:rPr>
        <w:t>high risk</w:t>
      </w:r>
    </w:p>
    <w:p w14:paraId="3FADBC47" w14:textId="77777777" w:rsidR="006770BD" w:rsidRDefault="006A3F04">
      <w:pPr>
        <w:spacing w:before="7"/>
        <w:ind w:left="697" w:right="1035"/>
        <w:jc w:val="center"/>
        <w:rPr>
          <w:b/>
          <w:sz w:val="38"/>
        </w:rPr>
      </w:pPr>
      <w:r>
        <w:br w:type="column"/>
      </w:r>
      <w:r>
        <w:rPr>
          <w:b/>
          <w:color w:val="FFFFFF"/>
          <w:sz w:val="38"/>
        </w:rPr>
        <w:t>WP4</w:t>
      </w:r>
    </w:p>
    <w:p w14:paraId="071CD8D9" w14:textId="77777777" w:rsidR="006770BD" w:rsidRDefault="006A3F04">
      <w:pPr>
        <w:spacing w:before="60" w:line="254" w:lineRule="auto"/>
        <w:ind w:left="697" w:right="1050"/>
        <w:jc w:val="center"/>
        <w:rPr>
          <w:rFonts w:ascii="Arial"/>
          <w:b/>
          <w:sz w:val="29"/>
        </w:rPr>
      </w:pPr>
      <w:r>
        <w:rPr>
          <w:rFonts w:ascii="Arial"/>
          <w:b/>
          <w:color w:val="FFFFFF"/>
          <w:sz w:val="29"/>
        </w:rPr>
        <w:t>Subparsec-to-Megaparsec Holistic Theory of Quasars</w:t>
      </w:r>
    </w:p>
    <w:p w14:paraId="78B7A344" w14:textId="77777777" w:rsidR="006770BD" w:rsidRDefault="006770BD">
      <w:pPr>
        <w:pStyle w:val="BodyText"/>
        <w:spacing w:before="4"/>
        <w:jc w:val="left"/>
        <w:rPr>
          <w:rFonts w:ascii="Arial"/>
          <w:b/>
          <w:sz w:val="38"/>
        </w:rPr>
      </w:pPr>
    </w:p>
    <w:p w14:paraId="37FF6EE0" w14:textId="77777777" w:rsidR="006770BD" w:rsidRDefault="006A3F04">
      <w:pPr>
        <w:spacing w:before="1"/>
        <w:ind w:left="653"/>
        <w:rPr>
          <w:rFonts w:ascii="Arial"/>
          <w:b/>
          <w:sz w:val="25"/>
        </w:rPr>
      </w:pPr>
      <w:r>
        <w:rPr>
          <w:rFonts w:ascii="Arial"/>
          <w:b/>
          <w:sz w:val="25"/>
        </w:rPr>
        <w:t>PDRA3, NPR</w:t>
      </w:r>
    </w:p>
    <w:p w14:paraId="5D4D54ED" w14:textId="77777777" w:rsidR="006770BD" w:rsidRDefault="006770BD">
      <w:pPr>
        <w:rPr>
          <w:rFonts w:ascii="Arial"/>
          <w:sz w:val="25"/>
        </w:rPr>
        <w:sectPr w:rsidR="006770BD">
          <w:type w:val="continuous"/>
          <w:pgSz w:w="11910" w:h="16840"/>
          <w:pgMar w:top="1000" w:right="940" w:bottom="1580" w:left="1000" w:header="720" w:footer="720" w:gutter="0"/>
          <w:cols w:num="2" w:space="720" w:equalWidth="0">
            <w:col w:w="3366" w:space="1126"/>
            <w:col w:w="5478"/>
          </w:cols>
        </w:sectPr>
      </w:pPr>
    </w:p>
    <w:p w14:paraId="7ABFE1DC" w14:textId="77777777" w:rsidR="006770BD" w:rsidRDefault="006770BD">
      <w:pPr>
        <w:pStyle w:val="BodyText"/>
        <w:spacing w:before="2"/>
        <w:jc w:val="left"/>
        <w:rPr>
          <w:rFonts w:ascii="Arial"/>
          <w:b/>
          <w:sz w:val="12"/>
        </w:rPr>
      </w:pPr>
    </w:p>
    <w:p w14:paraId="2E48A5FD" w14:textId="77777777" w:rsidR="006770BD" w:rsidRDefault="006A3F04">
      <w:pPr>
        <w:pStyle w:val="BodyText"/>
        <w:spacing w:before="140" w:line="189" w:lineRule="auto"/>
        <w:ind w:left="162" w:right="220"/>
      </w:pPr>
      <w:r>
        <w:t xml:space="preserve">Figure 2: An overview of our WPs. Arrows </w:t>
      </w:r>
      <w:r>
        <w:rPr>
          <w:spacing w:val="-3"/>
        </w:rPr>
        <w:t xml:space="preserve">give </w:t>
      </w:r>
      <w:r>
        <w:t xml:space="preserve">general data or </w:t>
      </w:r>
      <w:r>
        <w:rPr>
          <w:spacing w:val="-3"/>
        </w:rPr>
        <w:t xml:space="preserve">workflow, </w:t>
      </w:r>
      <w:r>
        <w:t>though natural iteration is expect, accounted</w:t>
      </w:r>
      <w:r>
        <w:rPr>
          <w:spacing w:val="-7"/>
        </w:rPr>
        <w:t xml:space="preserve"> </w:t>
      </w:r>
      <w:r>
        <w:t>and</w:t>
      </w:r>
      <w:r>
        <w:rPr>
          <w:spacing w:val="-7"/>
        </w:rPr>
        <w:t xml:space="preserve"> </w:t>
      </w:r>
      <w:r>
        <w:t>not</w:t>
      </w:r>
      <w:r>
        <w:rPr>
          <w:spacing w:val="-7"/>
        </w:rPr>
        <w:t xml:space="preserve"> </w:t>
      </w:r>
      <w:r>
        <w:t>necessarily</w:t>
      </w:r>
      <w:r>
        <w:rPr>
          <w:spacing w:val="-7"/>
        </w:rPr>
        <w:t xml:space="preserve"> </w:t>
      </w:r>
      <w:r>
        <w:t>shown.</w:t>
      </w:r>
      <w:r>
        <w:rPr>
          <w:spacing w:val="5"/>
        </w:rPr>
        <w:t xml:space="preserve"> </w:t>
      </w:r>
      <w:r>
        <w:rPr>
          <w:rFonts w:ascii="Arial Unicode MS" w:hAnsi="Arial Unicode MS"/>
        </w:rPr>
        <w:t>Φ</w:t>
      </w:r>
      <w:r>
        <w:rPr>
          <w:rFonts w:ascii="Arial Unicode MS" w:hAnsi="Arial Unicode MS"/>
          <w:spacing w:val="-13"/>
        </w:rPr>
        <w:t xml:space="preserve"> </w:t>
      </w:r>
      <w:r>
        <w:t>indicative</w:t>
      </w:r>
      <w:r>
        <w:rPr>
          <w:spacing w:val="-7"/>
        </w:rPr>
        <w:t xml:space="preserve"> </w:t>
      </w:r>
      <w:r>
        <w:t>of</w:t>
      </w:r>
      <w:r>
        <w:rPr>
          <w:spacing w:val="-7"/>
        </w:rPr>
        <w:t xml:space="preserve"> </w:t>
      </w:r>
      <w:r>
        <w:t>giving</w:t>
      </w:r>
      <w:r>
        <w:rPr>
          <w:spacing w:val="-7"/>
        </w:rPr>
        <w:t xml:space="preserve"> </w:t>
      </w:r>
      <w:r>
        <w:t>quasar</w:t>
      </w:r>
      <w:r>
        <w:rPr>
          <w:spacing w:val="-7"/>
        </w:rPr>
        <w:t xml:space="preserve"> </w:t>
      </w:r>
      <w:r>
        <w:t>space</w:t>
      </w:r>
      <w:r>
        <w:rPr>
          <w:spacing w:val="-7"/>
        </w:rPr>
        <w:t xml:space="preserve"> </w:t>
      </w:r>
      <w:r>
        <w:t>density,</w:t>
      </w:r>
      <w:r>
        <w:rPr>
          <w:spacing w:val="-7"/>
        </w:rPr>
        <w:t xml:space="preserve"> </w:t>
      </w:r>
      <w:r>
        <w:t>see</w:t>
      </w:r>
      <w:r>
        <w:rPr>
          <w:spacing w:val="-7"/>
        </w:rPr>
        <w:t xml:space="preserve"> </w:t>
      </w:r>
      <w:r>
        <w:t>e.g.,</w:t>
      </w:r>
      <w:r>
        <w:rPr>
          <w:spacing w:val="-7"/>
        </w:rPr>
        <w:t xml:space="preserve"> </w:t>
      </w:r>
      <w:hyperlink w:anchor="_bookmark82" w:history="1">
        <w:r>
          <w:t>Ross</w:t>
        </w:r>
        <w:r>
          <w:rPr>
            <w:spacing w:val="-7"/>
          </w:rPr>
          <w:t xml:space="preserve"> </w:t>
        </w:r>
        <w:r>
          <w:t>et</w:t>
        </w:r>
        <w:r>
          <w:rPr>
            <w:spacing w:val="-7"/>
          </w:rPr>
          <w:t xml:space="preserve"> </w:t>
        </w:r>
        <w:r>
          <w:t>al.</w:t>
        </w:r>
        <w:r>
          <w:rPr>
            <w:spacing w:val="-7"/>
          </w:rPr>
          <w:t xml:space="preserve"> </w:t>
        </w:r>
      </w:hyperlink>
      <w:hyperlink w:anchor="_bookmark82" w:history="1">
        <w:r>
          <w:t>(2013).</w:t>
        </w:r>
      </w:hyperlink>
      <w:r>
        <w:t xml:space="preserve"> </w:t>
      </w:r>
      <w:r>
        <w:rPr>
          <w:i/>
        </w:rPr>
        <w:t>S</w:t>
      </w:r>
      <w:r>
        <w:rPr>
          <w:i/>
          <w:vertAlign w:val="subscript"/>
        </w:rPr>
        <w:t>i</w:t>
      </w:r>
      <w:r>
        <w:rPr>
          <w:rFonts w:ascii="Verdana" w:hAnsi="Verdana"/>
          <w:i/>
          <w:vertAlign w:val="subscript"/>
        </w:rPr>
        <w:t>,</w:t>
      </w:r>
      <w:r>
        <w:rPr>
          <w:rFonts w:ascii="Verdana" w:hAnsi="Verdana"/>
          <w:i/>
          <w:spacing w:val="-57"/>
        </w:rPr>
        <w:t xml:space="preserve"> </w:t>
      </w:r>
      <w:r>
        <w:rPr>
          <w:i/>
          <w:vertAlign w:val="subscript"/>
        </w:rPr>
        <w:t>j</w:t>
      </w:r>
      <w:r>
        <w:rPr>
          <w:i/>
          <w:spacing w:val="-2"/>
        </w:rPr>
        <w:t xml:space="preserve"> </w:t>
      </w:r>
      <w:r>
        <w:t>indicative</w:t>
      </w:r>
      <w:r>
        <w:rPr>
          <w:spacing w:val="-14"/>
        </w:rPr>
        <w:t xml:space="preserve"> </w:t>
      </w:r>
      <w:r>
        <w:t>of</w:t>
      </w:r>
      <w:r>
        <w:rPr>
          <w:spacing w:val="-14"/>
        </w:rPr>
        <w:t xml:space="preserve"> </w:t>
      </w:r>
      <w:r>
        <w:t>a</w:t>
      </w:r>
      <w:r>
        <w:rPr>
          <w:spacing w:val="-14"/>
        </w:rPr>
        <w:t xml:space="preserve"> </w:t>
      </w:r>
      <w:r>
        <w:t>model</w:t>
      </w:r>
      <w:r>
        <w:rPr>
          <w:spacing w:val="-14"/>
        </w:rPr>
        <w:t xml:space="preserve"> </w:t>
      </w:r>
      <w:r>
        <w:t>for</w:t>
      </w:r>
      <w:r>
        <w:rPr>
          <w:spacing w:val="-14"/>
        </w:rPr>
        <w:t xml:space="preserve"> </w:t>
      </w:r>
      <w:r>
        <w:t>the</w:t>
      </w:r>
      <w:r>
        <w:rPr>
          <w:spacing w:val="-14"/>
        </w:rPr>
        <w:t xml:space="preserve"> </w:t>
      </w:r>
      <w:r>
        <w:t>time</w:t>
      </w:r>
      <w:r>
        <w:rPr>
          <w:spacing w:val="-14"/>
        </w:rPr>
        <w:t xml:space="preserve"> </w:t>
      </w:r>
      <w:r>
        <w:t>variability</w:t>
      </w:r>
      <w:r>
        <w:rPr>
          <w:spacing w:val="-14"/>
        </w:rPr>
        <w:t xml:space="preserve"> </w:t>
      </w:r>
      <w:r>
        <w:t>of</w:t>
      </w:r>
      <w:r>
        <w:rPr>
          <w:spacing w:val="-14"/>
        </w:rPr>
        <w:t xml:space="preserve"> </w:t>
      </w:r>
      <w:r>
        <w:t>quasars</w:t>
      </w:r>
      <w:r>
        <w:rPr>
          <w:spacing w:val="-14"/>
        </w:rPr>
        <w:t xml:space="preserve"> </w:t>
      </w:r>
      <w:r>
        <w:t>as</w:t>
      </w:r>
      <w:r>
        <w:rPr>
          <w:spacing w:val="-14"/>
        </w:rPr>
        <w:t xml:space="preserve"> </w:t>
      </w:r>
      <w:r>
        <w:t>a</w:t>
      </w:r>
      <w:r>
        <w:rPr>
          <w:spacing w:val="-14"/>
        </w:rPr>
        <w:t xml:space="preserve"> </w:t>
      </w:r>
      <w:r>
        <w:t>stochastic</w:t>
      </w:r>
      <w:r>
        <w:rPr>
          <w:spacing w:val="-14"/>
        </w:rPr>
        <w:t xml:space="preserve"> </w:t>
      </w:r>
      <w:r>
        <w:t>process</w:t>
      </w:r>
      <w:r>
        <w:rPr>
          <w:spacing w:val="-14"/>
        </w:rPr>
        <w:t xml:space="preserve"> </w:t>
      </w:r>
      <w:r>
        <w:t>described</w:t>
      </w:r>
      <w:r>
        <w:rPr>
          <w:spacing w:val="-14"/>
        </w:rPr>
        <w:t xml:space="preserve"> </w:t>
      </w:r>
      <w:r>
        <w:t>by</w:t>
      </w:r>
      <w:r>
        <w:rPr>
          <w:spacing w:val="-14"/>
        </w:rPr>
        <w:t xml:space="preserve"> </w:t>
      </w:r>
      <w:r>
        <w:t>the</w:t>
      </w:r>
      <w:r>
        <w:rPr>
          <w:spacing w:val="-14"/>
        </w:rPr>
        <w:t xml:space="preserve"> </w:t>
      </w:r>
      <w:r>
        <w:t>exponential</w:t>
      </w:r>
    </w:p>
    <w:p w14:paraId="3414B87F" w14:textId="77777777" w:rsidR="006770BD" w:rsidRDefault="006A3F04">
      <w:pPr>
        <w:pStyle w:val="BodyText"/>
        <w:spacing w:before="30"/>
        <w:ind w:left="162"/>
      </w:pPr>
      <w:r>
        <w:t xml:space="preserve">covariance matrix (see e.g., </w:t>
      </w:r>
      <w:hyperlink w:anchor="_bookmark64" w:history="1">
        <w:r>
          <w:t xml:space="preserve">MacLeod et al., </w:t>
        </w:r>
      </w:hyperlink>
      <w:hyperlink w:anchor="_bookmark64" w:history="1">
        <w:r>
          <w:t>2010).</w:t>
        </w:r>
      </w:hyperlink>
    </w:p>
    <w:p w14:paraId="19F6B4F5" w14:textId="77777777" w:rsidR="006770BD" w:rsidRDefault="006770BD">
      <w:pPr>
        <w:sectPr w:rsidR="006770BD">
          <w:type w:val="continuous"/>
          <w:pgSz w:w="11910" w:h="16840"/>
          <w:pgMar w:top="1000" w:right="940" w:bottom="1580" w:left="1000" w:header="720" w:footer="720" w:gutter="0"/>
          <w:cols w:space="720"/>
        </w:sectPr>
      </w:pPr>
    </w:p>
    <w:p w14:paraId="2888E629" w14:textId="77777777" w:rsidR="006770BD" w:rsidRDefault="006A3F04">
      <w:pPr>
        <w:pStyle w:val="Heading1"/>
        <w:numPr>
          <w:ilvl w:val="0"/>
          <w:numId w:val="5"/>
        </w:numPr>
        <w:tabs>
          <w:tab w:val="left" w:pos="609"/>
        </w:tabs>
        <w:ind w:left="608" w:hanging="446"/>
        <w:jc w:val="both"/>
        <w:rPr>
          <w:color w:val="00AEEF"/>
        </w:rPr>
      </w:pPr>
      <w:r>
        <w:rPr>
          <w:color w:val="00AEEF"/>
        </w:rPr>
        <w:lastRenderedPageBreak/>
        <w:t>Methodology</w:t>
      </w:r>
    </w:p>
    <w:p w14:paraId="26F26D7E" w14:textId="77777777" w:rsidR="006770BD" w:rsidRDefault="006A3F04">
      <w:pPr>
        <w:pStyle w:val="BodyText"/>
        <w:spacing w:before="230" w:line="256" w:lineRule="auto"/>
        <w:ind w:left="162" w:right="220"/>
      </w:pPr>
      <w:r>
        <w:t xml:space="preserve">This ERC Consolidator proposal kick starts the new field of </w:t>
      </w:r>
      <w:r>
        <w:rPr>
          <w:spacing w:val="-4"/>
        </w:rPr>
        <w:t xml:space="preserve">Variable </w:t>
      </w:r>
      <w:r>
        <w:t>Extragalactic Astrophysics. Due to the Data</w:t>
      </w:r>
      <w:r>
        <w:rPr>
          <w:spacing w:val="-13"/>
        </w:rPr>
        <w:t xml:space="preserve"> </w:t>
      </w:r>
      <w:r>
        <w:t>Science</w:t>
      </w:r>
      <w:r>
        <w:rPr>
          <w:spacing w:val="-13"/>
        </w:rPr>
        <w:t xml:space="preserve"> </w:t>
      </w:r>
      <w:r>
        <w:t>aspect</w:t>
      </w:r>
      <w:r>
        <w:rPr>
          <w:spacing w:val="-13"/>
        </w:rPr>
        <w:t xml:space="preserve"> </w:t>
      </w:r>
      <w:r>
        <w:t>of</w:t>
      </w:r>
      <w:r>
        <w:rPr>
          <w:spacing w:val="-13"/>
        </w:rPr>
        <w:t xml:space="preserve"> </w:t>
      </w:r>
      <w:r>
        <w:t>this</w:t>
      </w:r>
      <w:r>
        <w:rPr>
          <w:spacing w:val="-13"/>
        </w:rPr>
        <w:t xml:space="preserve"> </w:t>
      </w:r>
      <w:r>
        <w:t>proposal,</w:t>
      </w:r>
      <w:r>
        <w:rPr>
          <w:spacing w:val="-12"/>
        </w:rPr>
        <w:t xml:space="preserve"> </w:t>
      </w:r>
      <w:r>
        <w:t>it</w:t>
      </w:r>
      <w:r>
        <w:rPr>
          <w:spacing w:val="-13"/>
        </w:rPr>
        <w:t xml:space="preserve"> </w:t>
      </w:r>
      <w:r>
        <w:t>is,</w:t>
      </w:r>
      <w:r>
        <w:rPr>
          <w:spacing w:val="-12"/>
        </w:rPr>
        <w:t xml:space="preserve"> </w:t>
      </w:r>
      <w:r>
        <w:t>at</w:t>
      </w:r>
      <w:r>
        <w:rPr>
          <w:spacing w:val="-13"/>
        </w:rPr>
        <w:t xml:space="preserve"> </w:t>
      </w:r>
      <w:r>
        <w:t>its</w:t>
      </w:r>
      <w:r>
        <w:rPr>
          <w:spacing w:val="-13"/>
        </w:rPr>
        <w:t xml:space="preserve"> </w:t>
      </w:r>
      <w:r>
        <w:t>heart</w:t>
      </w:r>
      <w:r>
        <w:rPr>
          <w:spacing w:val="-13"/>
        </w:rPr>
        <w:t xml:space="preserve"> </w:t>
      </w:r>
      <w:r>
        <w:t>interdisciplinary.</w:t>
      </w:r>
      <w:r>
        <w:rPr>
          <w:spacing w:val="2"/>
        </w:rPr>
        <w:t xml:space="preserve"> </w:t>
      </w:r>
      <w:r>
        <w:rPr>
          <w:spacing w:val="-9"/>
        </w:rPr>
        <w:t>We</w:t>
      </w:r>
      <w:r>
        <w:rPr>
          <w:spacing w:val="-13"/>
        </w:rPr>
        <w:t xml:space="preserve"> </w:t>
      </w:r>
      <w:r>
        <w:t>present</w:t>
      </w:r>
      <w:r>
        <w:rPr>
          <w:spacing w:val="-13"/>
        </w:rPr>
        <w:t xml:space="preserve"> </w:t>
      </w:r>
      <w:r>
        <w:t>a</w:t>
      </w:r>
      <w:r>
        <w:rPr>
          <w:spacing w:val="-13"/>
        </w:rPr>
        <w:t xml:space="preserve"> </w:t>
      </w:r>
      <w:r>
        <w:t>bold</w:t>
      </w:r>
      <w:r>
        <w:rPr>
          <w:spacing w:val="-13"/>
        </w:rPr>
        <w:t xml:space="preserve"> </w:t>
      </w:r>
      <w:r>
        <w:t>research</w:t>
      </w:r>
      <w:r>
        <w:rPr>
          <w:spacing w:val="-13"/>
        </w:rPr>
        <w:t xml:space="preserve"> </w:t>
      </w:r>
      <w:r>
        <w:t>vision</w:t>
      </w:r>
      <w:r>
        <w:rPr>
          <w:spacing w:val="-13"/>
        </w:rPr>
        <w:t xml:space="preserve"> </w:t>
      </w:r>
      <w:r>
        <w:t>that</w:t>
      </w:r>
      <w:r>
        <w:rPr>
          <w:spacing w:val="-13"/>
        </w:rPr>
        <w:t xml:space="preserve"> </w:t>
      </w:r>
      <w:r>
        <w:t>is designed</w:t>
      </w:r>
      <w:r>
        <w:rPr>
          <w:spacing w:val="-14"/>
        </w:rPr>
        <w:t xml:space="preserve"> </w:t>
      </w:r>
      <w:r>
        <w:t>to</w:t>
      </w:r>
      <w:r>
        <w:rPr>
          <w:spacing w:val="-14"/>
        </w:rPr>
        <w:t xml:space="preserve"> </w:t>
      </w:r>
      <w:r>
        <w:t>be</w:t>
      </w:r>
      <w:r>
        <w:rPr>
          <w:spacing w:val="-14"/>
        </w:rPr>
        <w:t xml:space="preserve"> </w:t>
      </w:r>
      <w:r>
        <w:t>addressed</w:t>
      </w:r>
      <w:r>
        <w:rPr>
          <w:spacing w:val="-14"/>
        </w:rPr>
        <w:t xml:space="preserve"> </w:t>
      </w:r>
      <w:r>
        <w:t>by</w:t>
      </w:r>
      <w:r>
        <w:rPr>
          <w:spacing w:val="-14"/>
        </w:rPr>
        <w:t xml:space="preserve"> </w:t>
      </w:r>
      <w:r>
        <w:t>a</w:t>
      </w:r>
      <w:r>
        <w:rPr>
          <w:spacing w:val="-14"/>
        </w:rPr>
        <w:t xml:space="preserve"> </w:t>
      </w:r>
      <w:r>
        <w:t>research</w:t>
      </w:r>
      <w:r>
        <w:rPr>
          <w:spacing w:val="-14"/>
        </w:rPr>
        <w:t xml:space="preserve"> </w:t>
      </w:r>
      <w:r>
        <w:t>group,</w:t>
      </w:r>
      <w:r>
        <w:rPr>
          <w:spacing w:val="-13"/>
        </w:rPr>
        <w:t xml:space="preserve"> </w:t>
      </w:r>
      <w:r>
        <w:t>and</w:t>
      </w:r>
      <w:r>
        <w:rPr>
          <w:spacing w:val="-14"/>
        </w:rPr>
        <w:t xml:space="preserve"> </w:t>
      </w:r>
      <w:r>
        <w:t>the</w:t>
      </w:r>
      <w:r>
        <w:rPr>
          <w:spacing w:val="-14"/>
        </w:rPr>
        <w:t xml:space="preserve"> </w:t>
      </w:r>
      <w:r>
        <w:t>environment,</w:t>
      </w:r>
      <w:r>
        <w:rPr>
          <w:spacing w:val="-13"/>
        </w:rPr>
        <w:t xml:space="preserve"> </w:t>
      </w:r>
      <w:r>
        <w:t>current</w:t>
      </w:r>
      <w:r>
        <w:rPr>
          <w:spacing w:val="-14"/>
        </w:rPr>
        <w:t xml:space="preserve"> </w:t>
      </w:r>
      <w:r>
        <w:t>research</w:t>
      </w:r>
      <w:r>
        <w:rPr>
          <w:spacing w:val="-14"/>
        </w:rPr>
        <w:t xml:space="preserve"> </w:t>
      </w:r>
      <w:r>
        <w:t>areas</w:t>
      </w:r>
      <w:r>
        <w:rPr>
          <w:spacing w:val="-14"/>
        </w:rPr>
        <w:t xml:space="preserve"> </w:t>
      </w:r>
      <w:r>
        <w:t>and</w:t>
      </w:r>
      <w:r>
        <w:rPr>
          <w:spacing w:val="-14"/>
        </w:rPr>
        <w:t xml:space="preserve"> </w:t>
      </w:r>
      <w:r>
        <w:t>telescope</w:t>
      </w:r>
      <w:r>
        <w:rPr>
          <w:spacing w:val="-14"/>
        </w:rPr>
        <w:t xml:space="preserve"> </w:t>
      </w:r>
      <w:r>
        <w:t>access at the Institute for Astronomy at the University of Edinburgh is ideal to carry out these investigations</w:t>
      </w:r>
      <w:commentRangeStart w:id="128"/>
      <w:r>
        <w:t>. The science</w:t>
      </w:r>
      <w:r>
        <w:rPr>
          <w:spacing w:val="-11"/>
        </w:rPr>
        <w:t xml:space="preserve"> </w:t>
      </w:r>
      <w:r>
        <w:t>questions</w:t>
      </w:r>
      <w:r>
        <w:rPr>
          <w:spacing w:val="-11"/>
        </w:rPr>
        <w:t xml:space="preserve"> </w:t>
      </w:r>
      <w:r>
        <w:t>we</w:t>
      </w:r>
      <w:r>
        <w:rPr>
          <w:spacing w:val="-11"/>
        </w:rPr>
        <w:t xml:space="preserve"> </w:t>
      </w:r>
      <w:r>
        <w:t>seek</w:t>
      </w:r>
      <w:r>
        <w:rPr>
          <w:spacing w:val="-11"/>
        </w:rPr>
        <w:t xml:space="preserve"> </w:t>
      </w:r>
      <w:r>
        <w:t>to</w:t>
      </w:r>
      <w:r>
        <w:rPr>
          <w:spacing w:val="-11"/>
        </w:rPr>
        <w:t xml:space="preserve"> </w:t>
      </w:r>
      <w:r>
        <w:t>address</w:t>
      </w:r>
      <w:r>
        <w:rPr>
          <w:spacing w:val="-11"/>
        </w:rPr>
        <w:t xml:space="preserve"> </w:t>
      </w:r>
      <w:r>
        <w:t>are</w:t>
      </w:r>
      <w:r>
        <w:rPr>
          <w:spacing w:val="-11"/>
        </w:rPr>
        <w:t xml:space="preserve"> </w:t>
      </w:r>
      <w:r>
        <w:t>well-posed,</w:t>
      </w:r>
      <w:r>
        <w:rPr>
          <w:spacing w:val="-10"/>
        </w:rPr>
        <w:t xml:space="preserve"> </w:t>
      </w:r>
      <w:r>
        <w:t>yet</w:t>
      </w:r>
      <w:r>
        <w:rPr>
          <w:spacing w:val="-11"/>
        </w:rPr>
        <w:t xml:space="preserve"> </w:t>
      </w:r>
      <w:r>
        <w:t>strike</w:t>
      </w:r>
      <w:r>
        <w:rPr>
          <w:spacing w:val="-11"/>
        </w:rPr>
        <w:t xml:space="preserve"> </w:t>
      </w:r>
      <w:r>
        <w:t>at</w:t>
      </w:r>
      <w:r>
        <w:rPr>
          <w:spacing w:val="-11"/>
        </w:rPr>
        <w:t xml:space="preserve"> </w:t>
      </w:r>
      <w:r>
        <w:t>the</w:t>
      </w:r>
      <w:r>
        <w:rPr>
          <w:spacing w:val="-11"/>
        </w:rPr>
        <w:t xml:space="preserve"> </w:t>
      </w:r>
      <w:r>
        <w:t>heart</w:t>
      </w:r>
      <w:r>
        <w:rPr>
          <w:spacing w:val="-11"/>
        </w:rPr>
        <w:t xml:space="preserve"> </w:t>
      </w:r>
      <w:r>
        <w:t>of</w:t>
      </w:r>
      <w:r>
        <w:rPr>
          <w:spacing w:val="-11"/>
        </w:rPr>
        <w:t xml:space="preserve"> </w:t>
      </w:r>
      <w:r>
        <w:t>major</w:t>
      </w:r>
      <w:r>
        <w:rPr>
          <w:spacing w:val="-11"/>
        </w:rPr>
        <w:t xml:space="preserve"> </w:t>
      </w:r>
      <w:r>
        <w:t>and</w:t>
      </w:r>
      <w:r>
        <w:rPr>
          <w:spacing w:val="-11"/>
        </w:rPr>
        <w:t xml:space="preserve"> </w:t>
      </w:r>
      <w:r>
        <w:t>still</w:t>
      </w:r>
      <w:r>
        <w:rPr>
          <w:spacing w:val="-11"/>
        </w:rPr>
        <w:t xml:space="preserve"> </w:t>
      </w:r>
      <w:r>
        <w:t>open</w:t>
      </w:r>
      <w:r>
        <w:rPr>
          <w:spacing w:val="-11"/>
        </w:rPr>
        <w:t xml:space="preserve"> </w:t>
      </w:r>
      <w:r>
        <w:t>extragalactic astrophysical</w:t>
      </w:r>
      <w:r>
        <w:rPr>
          <w:spacing w:val="-7"/>
        </w:rPr>
        <w:t xml:space="preserve"> </w:t>
      </w:r>
      <w:r>
        <w:t>questions:</w:t>
      </w:r>
      <w:r>
        <w:rPr>
          <w:spacing w:val="5"/>
        </w:rPr>
        <w:t xml:space="preserve"> </w:t>
      </w:r>
      <w:r>
        <w:t>Do</w:t>
      </w:r>
      <w:r>
        <w:rPr>
          <w:spacing w:val="-7"/>
        </w:rPr>
        <w:t xml:space="preserve"> </w:t>
      </w:r>
      <w:r>
        <w:t>we</w:t>
      </w:r>
      <w:r>
        <w:rPr>
          <w:spacing w:val="-7"/>
        </w:rPr>
        <w:t xml:space="preserve"> </w:t>
      </w:r>
      <w:r>
        <w:rPr>
          <w:spacing w:val="-3"/>
        </w:rPr>
        <w:t>have</w:t>
      </w:r>
      <w:r>
        <w:rPr>
          <w:spacing w:val="-7"/>
        </w:rPr>
        <w:t xml:space="preserve"> </w:t>
      </w:r>
      <w:r>
        <w:t>a</w:t>
      </w:r>
      <w:r>
        <w:rPr>
          <w:spacing w:val="-7"/>
        </w:rPr>
        <w:t xml:space="preserve"> </w:t>
      </w:r>
      <w:r>
        <w:t>full</w:t>
      </w:r>
      <w:r>
        <w:rPr>
          <w:spacing w:val="-7"/>
        </w:rPr>
        <w:t xml:space="preserve"> </w:t>
      </w:r>
      <w:r>
        <w:t>accounting</w:t>
      </w:r>
      <w:r>
        <w:rPr>
          <w:spacing w:val="-7"/>
        </w:rPr>
        <w:t xml:space="preserve"> </w:t>
      </w:r>
      <w:r>
        <w:t>for</w:t>
      </w:r>
      <w:r>
        <w:rPr>
          <w:spacing w:val="-7"/>
        </w:rPr>
        <w:t xml:space="preserve"> </w:t>
      </w:r>
      <w:r>
        <w:t>the</w:t>
      </w:r>
      <w:r>
        <w:rPr>
          <w:spacing w:val="-7"/>
        </w:rPr>
        <w:t xml:space="preserve"> </w:t>
      </w:r>
      <w:r>
        <w:t>accretion</w:t>
      </w:r>
      <w:r>
        <w:rPr>
          <w:spacing w:val="-7"/>
        </w:rPr>
        <w:t xml:space="preserve"> </w:t>
      </w:r>
      <w:r>
        <w:t>history</w:t>
      </w:r>
      <w:r>
        <w:rPr>
          <w:spacing w:val="-7"/>
        </w:rPr>
        <w:t xml:space="preserve"> </w:t>
      </w:r>
      <w:r>
        <w:t>in</w:t>
      </w:r>
      <w:r>
        <w:rPr>
          <w:spacing w:val="-7"/>
        </w:rPr>
        <w:t xml:space="preserve"> </w:t>
      </w:r>
      <w:r>
        <w:t>the</w:t>
      </w:r>
      <w:r>
        <w:rPr>
          <w:spacing w:val="-7"/>
        </w:rPr>
        <w:t xml:space="preserve"> </w:t>
      </w:r>
      <w:r>
        <w:t>Universe?</w:t>
      </w:r>
      <w:r>
        <w:rPr>
          <w:spacing w:val="5"/>
        </w:rPr>
        <w:t xml:space="preserve"> </w:t>
      </w:r>
      <w:r>
        <w:t>How</w:t>
      </w:r>
      <w:r>
        <w:rPr>
          <w:spacing w:val="-7"/>
        </w:rPr>
        <w:t xml:space="preserve"> </w:t>
      </w:r>
      <w:r>
        <w:t>does</w:t>
      </w:r>
      <w:r>
        <w:rPr>
          <w:spacing w:val="-7"/>
        </w:rPr>
        <w:t xml:space="preserve"> </w:t>
      </w:r>
      <w:r>
        <w:t>the energy</w:t>
      </w:r>
      <w:r>
        <w:rPr>
          <w:spacing w:val="-5"/>
        </w:rPr>
        <w:t xml:space="preserve"> </w:t>
      </w:r>
      <w:r>
        <w:t>‘escape’</w:t>
      </w:r>
      <w:r>
        <w:rPr>
          <w:spacing w:val="-5"/>
        </w:rPr>
        <w:t xml:space="preserve"> </w:t>
      </w:r>
      <w:r>
        <w:t>from</w:t>
      </w:r>
      <w:r>
        <w:rPr>
          <w:spacing w:val="-6"/>
        </w:rPr>
        <w:t xml:space="preserve"> </w:t>
      </w:r>
      <w:r>
        <w:t>the</w:t>
      </w:r>
      <w:r>
        <w:rPr>
          <w:spacing w:val="-5"/>
        </w:rPr>
        <w:t xml:space="preserve"> </w:t>
      </w:r>
      <w:r>
        <w:t>central</w:t>
      </w:r>
      <w:r>
        <w:rPr>
          <w:spacing w:val="-5"/>
        </w:rPr>
        <w:t xml:space="preserve"> </w:t>
      </w:r>
      <w:r>
        <w:t>engine</w:t>
      </w:r>
      <w:r>
        <w:rPr>
          <w:spacing w:val="-5"/>
        </w:rPr>
        <w:t xml:space="preserve"> </w:t>
      </w:r>
      <w:r>
        <w:t>to</w:t>
      </w:r>
      <w:r>
        <w:rPr>
          <w:spacing w:val="-5"/>
        </w:rPr>
        <w:t xml:space="preserve"> </w:t>
      </w:r>
      <w:r>
        <w:t>the</w:t>
      </w:r>
      <w:r>
        <w:rPr>
          <w:spacing w:val="-5"/>
        </w:rPr>
        <w:t xml:space="preserve"> </w:t>
      </w:r>
      <w:r>
        <w:t>host</w:t>
      </w:r>
      <w:r>
        <w:rPr>
          <w:spacing w:val="-6"/>
        </w:rPr>
        <w:t xml:space="preserve"> </w:t>
      </w:r>
      <w:r>
        <w:t>galaxy?</w:t>
      </w:r>
      <w:r>
        <w:rPr>
          <w:spacing w:val="7"/>
        </w:rPr>
        <w:t xml:space="preserve"> </w:t>
      </w:r>
      <w:r>
        <w:t>Are</w:t>
      </w:r>
      <w:r>
        <w:rPr>
          <w:spacing w:val="-5"/>
        </w:rPr>
        <w:t xml:space="preserve"> </w:t>
      </w:r>
      <w:r>
        <w:t>the</w:t>
      </w:r>
      <w:r>
        <w:rPr>
          <w:spacing w:val="-5"/>
        </w:rPr>
        <w:t xml:space="preserve"> </w:t>
      </w:r>
      <w:r>
        <w:t>modes</w:t>
      </w:r>
      <w:r>
        <w:rPr>
          <w:spacing w:val="-6"/>
        </w:rPr>
        <w:t xml:space="preserve"> </w:t>
      </w:r>
      <w:r>
        <w:t>of</w:t>
      </w:r>
      <w:r>
        <w:rPr>
          <w:spacing w:val="-5"/>
        </w:rPr>
        <w:t xml:space="preserve"> </w:t>
      </w:r>
      <w:r>
        <w:rPr>
          <w:spacing w:val="-3"/>
        </w:rPr>
        <w:t>AGN</w:t>
      </w:r>
      <w:r>
        <w:rPr>
          <w:spacing w:val="-5"/>
        </w:rPr>
        <w:t xml:space="preserve"> </w:t>
      </w:r>
      <w:r>
        <w:t>“feedback”</w:t>
      </w:r>
      <w:r>
        <w:rPr>
          <w:spacing w:val="-5"/>
        </w:rPr>
        <w:t xml:space="preserve"> </w:t>
      </w:r>
      <w:r>
        <w:t>that</w:t>
      </w:r>
      <w:r>
        <w:rPr>
          <w:spacing w:val="-5"/>
        </w:rPr>
        <w:t xml:space="preserve"> </w:t>
      </w:r>
      <w:r>
        <w:t>regulate</w:t>
      </w:r>
      <w:r>
        <w:rPr>
          <w:spacing w:val="-6"/>
        </w:rPr>
        <w:t xml:space="preserve"> </w:t>
      </w:r>
      <w:r>
        <w:t>a galaxy</w:t>
      </w:r>
      <w:r>
        <w:rPr>
          <w:spacing w:val="-11"/>
        </w:rPr>
        <w:t xml:space="preserve"> </w:t>
      </w:r>
      <w:r>
        <w:t>the</w:t>
      </w:r>
      <w:r>
        <w:rPr>
          <w:spacing w:val="-11"/>
        </w:rPr>
        <w:t xml:space="preserve"> </w:t>
      </w:r>
      <w:r>
        <w:t>same</w:t>
      </w:r>
      <w:r>
        <w:rPr>
          <w:spacing w:val="-11"/>
        </w:rPr>
        <w:t xml:space="preserve"> </w:t>
      </w:r>
      <w:r>
        <w:t>that</w:t>
      </w:r>
      <w:r>
        <w:rPr>
          <w:spacing w:val="-11"/>
        </w:rPr>
        <w:t xml:space="preserve"> </w:t>
      </w:r>
      <w:r>
        <w:t>regulate</w:t>
      </w:r>
      <w:r>
        <w:rPr>
          <w:spacing w:val="-11"/>
        </w:rPr>
        <w:t xml:space="preserve"> </w:t>
      </w:r>
      <w:r>
        <w:t>the</w:t>
      </w:r>
      <w:r>
        <w:rPr>
          <w:spacing w:val="-11"/>
        </w:rPr>
        <w:t xml:space="preserve"> </w:t>
      </w:r>
      <w:r>
        <w:rPr>
          <w:spacing w:val="-3"/>
        </w:rPr>
        <w:t>AGN</w:t>
      </w:r>
      <w:r>
        <w:rPr>
          <w:spacing w:val="-11"/>
        </w:rPr>
        <w:t xml:space="preserve"> </w:t>
      </w:r>
      <w:r>
        <w:t>itself?</w:t>
      </w:r>
      <w:r>
        <w:rPr>
          <w:spacing w:val="2"/>
        </w:rPr>
        <w:t xml:space="preserve"> </w:t>
      </w:r>
      <w:r>
        <w:t>What</w:t>
      </w:r>
      <w:r>
        <w:rPr>
          <w:spacing w:val="-11"/>
        </w:rPr>
        <w:t xml:space="preserve"> </w:t>
      </w:r>
      <w:r>
        <w:t>are</w:t>
      </w:r>
      <w:r>
        <w:rPr>
          <w:spacing w:val="-11"/>
        </w:rPr>
        <w:t xml:space="preserve"> </w:t>
      </w:r>
      <w:r>
        <w:t>the</w:t>
      </w:r>
      <w:r>
        <w:rPr>
          <w:spacing w:val="-11"/>
        </w:rPr>
        <w:t xml:space="preserve"> </w:t>
      </w:r>
      <w:r>
        <w:t>star-formation</w:t>
      </w:r>
      <w:r>
        <w:rPr>
          <w:spacing w:val="-11"/>
        </w:rPr>
        <w:t xml:space="preserve"> </w:t>
      </w:r>
      <w:r>
        <w:t>properties</w:t>
      </w:r>
      <w:r>
        <w:rPr>
          <w:spacing w:val="-11"/>
        </w:rPr>
        <w:t xml:space="preserve"> </w:t>
      </w:r>
      <w:r>
        <w:t>of</w:t>
      </w:r>
      <w:r>
        <w:rPr>
          <w:spacing w:val="-11"/>
        </w:rPr>
        <w:t xml:space="preserve"> </w:t>
      </w:r>
      <w:r>
        <w:t>mid-infrared</w:t>
      </w:r>
      <w:r>
        <w:rPr>
          <w:spacing w:val="-11"/>
        </w:rPr>
        <w:t xml:space="preserve"> </w:t>
      </w:r>
      <w:r>
        <w:t>luminous quasars at the peak of quasar</w:t>
      </w:r>
      <w:r>
        <w:rPr>
          <w:spacing w:val="-8"/>
        </w:rPr>
        <w:t xml:space="preserve"> </w:t>
      </w:r>
      <w:r>
        <w:t>activity?</w:t>
      </w:r>
      <w:commentRangeEnd w:id="128"/>
      <w:r w:rsidR="00570C0A">
        <w:rPr>
          <w:rStyle w:val="CommentReference"/>
        </w:rPr>
        <w:commentReference w:id="128"/>
      </w:r>
    </w:p>
    <w:p w14:paraId="3D5F2FE6" w14:textId="77777777" w:rsidR="006770BD" w:rsidRDefault="006A3F04">
      <w:pPr>
        <w:pStyle w:val="BodyText"/>
        <w:spacing w:before="117"/>
        <w:ind w:left="162"/>
      </w:pPr>
      <w:r>
        <w:t>Before laying out our Workplans, we make a note of the ethos involved in this project.</w:t>
      </w:r>
    </w:p>
    <w:p w14:paraId="07BD5C15" w14:textId="77777777" w:rsidR="006770BD" w:rsidRDefault="006770BD">
      <w:pPr>
        <w:pStyle w:val="BodyText"/>
        <w:spacing w:before="2"/>
        <w:jc w:val="left"/>
        <w:rPr>
          <w:sz w:val="28"/>
        </w:rPr>
      </w:pPr>
    </w:p>
    <w:p w14:paraId="068236B9" w14:textId="77777777" w:rsidR="006770BD" w:rsidRDefault="006A3F04">
      <w:pPr>
        <w:pStyle w:val="Heading2"/>
        <w:numPr>
          <w:ilvl w:val="1"/>
          <w:numId w:val="4"/>
        </w:numPr>
        <w:tabs>
          <w:tab w:val="left" w:pos="705"/>
        </w:tabs>
      </w:pPr>
      <w:bookmarkStart w:id="130" w:name="Project_ethos"/>
      <w:bookmarkStart w:id="131" w:name="_bookmark16"/>
      <w:bookmarkEnd w:id="130"/>
      <w:bookmarkEnd w:id="131"/>
      <w:commentRangeStart w:id="132"/>
      <w:r>
        <w:rPr>
          <w:color w:val="00B0F0"/>
        </w:rPr>
        <w:t>Project</w:t>
      </w:r>
      <w:r>
        <w:rPr>
          <w:color w:val="00B0F0"/>
          <w:spacing w:val="-2"/>
        </w:rPr>
        <w:t xml:space="preserve"> </w:t>
      </w:r>
      <w:r>
        <w:rPr>
          <w:color w:val="00B0F0"/>
        </w:rPr>
        <w:t>ethos</w:t>
      </w:r>
      <w:commentRangeEnd w:id="132"/>
      <w:r w:rsidR="00570C0A">
        <w:rPr>
          <w:rStyle w:val="CommentReference"/>
          <w:b w:val="0"/>
          <w:bCs w:val="0"/>
        </w:rPr>
        <w:commentReference w:id="132"/>
      </w:r>
    </w:p>
    <w:p w14:paraId="4C7A0750" w14:textId="77777777" w:rsidR="006770BD" w:rsidRDefault="006770BD">
      <w:pPr>
        <w:pStyle w:val="BodyText"/>
        <w:spacing w:before="11"/>
        <w:jc w:val="left"/>
        <w:rPr>
          <w:b/>
          <w:sz w:val="23"/>
        </w:rPr>
      </w:pPr>
    </w:p>
    <w:p w14:paraId="00775312" w14:textId="77777777" w:rsidR="006770BD" w:rsidRDefault="006A3F04">
      <w:pPr>
        <w:spacing w:line="256" w:lineRule="auto"/>
        <w:ind w:left="162" w:right="220" w:firstLine="5"/>
        <w:jc w:val="both"/>
        <w:rPr>
          <w:i/>
        </w:rPr>
      </w:pPr>
      <w:r>
        <w:rPr>
          <w:b/>
          <w:spacing w:val="-3"/>
        </w:rPr>
        <w:t>D</w:t>
      </w:r>
      <w:r>
        <w:rPr>
          <w:b/>
          <w:spacing w:val="-3"/>
          <w:sz w:val="17"/>
        </w:rPr>
        <w:t xml:space="preserve">ATA </w:t>
      </w:r>
      <w:r>
        <w:rPr>
          <w:b/>
          <w:spacing w:val="7"/>
        </w:rPr>
        <w:t>S</w:t>
      </w:r>
      <w:r>
        <w:rPr>
          <w:b/>
          <w:spacing w:val="7"/>
          <w:sz w:val="17"/>
        </w:rPr>
        <w:t xml:space="preserve">CIENCE </w:t>
      </w:r>
      <w:r>
        <w:rPr>
          <w:b/>
          <w:spacing w:val="5"/>
          <w:sz w:val="17"/>
        </w:rPr>
        <w:t xml:space="preserve">AND </w:t>
      </w:r>
      <w:r>
        <w:rPr>
          <w:b/>
          <w:spacing w:val="5"/>
        </w:rPr>
        <w:t>O</w:t>
      </w:r>
      <w:r>
        <w:rPr>
          <w:b/>
          <w:spacing w:val="5"/>
          <w:sz w:val="17"/>
        </w:rPr>
        <w:t xml:space="preserve">BSERVATIONAL </w:t>
      </w:r>
      <w:r>
        <w:rPr>
          <w:b/>
          <w:spacing w:val="7"/>
        </w:rPr>
        <w:t>A</w:t>
      </w:r>
      <w:r>
        <w:rPr>
          <w:b/>
          <w:spacing w:val="7"/>
          <w:sz w:val="17"/>
        </w:rPr>
        <w:t>STROPHYSICS</w:t>
      </w:r>
      <w:r>
        <w:rPr>
          <w:b/>
          <w:spacing w:val="7"/>
        </w:rPr>
        <w:t xml:space="preserve">: </w:t>
      </w:r>
      <w:r>
        <w:t>Data science is a new interdisciplinary field of scientific</w:t>
      </w:r>
      <w:r>
        <w:rPr>
          <w:spacing w:val="-21"/>
        </w:rPr>
        <w:t xml:space="preserve"> </w:t>
      </w:r>
      <w:r>
        <w:t>methods</w:t>
      </w:r>
      <w:r>
        <w:rPr>
          <w:spacing w:val="-21"/>
        </w:rPr>
        <w:t xml:space="preserve"> </w:t>
      </w:r>
      <w:r>
        <w:t>to</w:t>
      </w:r>
      <w:r>
        <w:rPr>
          <w:spacing w:val="-21"/>
        </w:rPr>
        <w:t xml:space="preserve"> </w:t>
      </w:r>
      <w:r>
        <w:t>extract</w:t>
      </w:r>
      <w:r>
        <w:rPr>
          <w:spacing w:val="-21"/>
        </w:rPr>
        <w:t xml:space="preserve"> </w:t>
      </w:r>
      <w:r>
        <w:t>knowledge</w:t>
      </w:r>
      <w:r>
        <w:rPr>
          <w:spacing w:val="-21"/>
        </w:rPr>
        <w:t xml:space="preserve"> </w:t>
      </w:r>
      <w:r>
        <w:t>or</w:t>
      </w:r>
      <w:r>
        <w:rPr>
          <w:spacing w:val="-21"/>
        </w:rPr>
        <w:t xml:space="preserve"> </w:t>
      </w:r>
      <w:r>
        <w:t>insights</w:t>
      </w:r>
      <w:r>
        <w:rPr>
          <w:spacing w:val="-21"/>
        </w:rPr>
        <w:t xml:space="preserve"> </w:t>
      </w:r>
      <w:r>
        <w:t>from</w:t>
      </w:r>
      <w:r>
        <w:rPr>
          <w:spacing w:val="-21"/>
        </w:rPr>
        <w:t xml:space="preserve"> </w:t>
      </w:r>
      <w:r>
        <w:t>data</w:t>
      </w:r>
      <w:r>
        <w:rPr>
          <w:spacing w:val="-21"/>
        </w:rPr>
        <w:t xml:space="preserve"> </w:t>
      </w:r>
      <w:r>
        <w:t>in</w:t>
      </w:r>
      <w:r>
        <w:rPr>
          <w:spacing w:val="-21"/>
        </w:rPr>
        <w:t xml:space="preserve"> </w:t>
      </w:r>
      <w:r>
        <w:t>various</w:t>
      </w:r>
      <w:r>
        <w:rPr>
          <w:spacing w:val="-21"/>
        </w:rPr>
        <w:t xml:space="preserve"> </w:t>
      </w:r>
      <w:r>
        <w:t>forms,</w:t>
      </w:r>
      <w:r>
        <w:rPr>
          <w:spacing w:val="-19"/>
        </w:rPr>
        <w:t xml:space="preserve"> </w:t>
      </w:r>
      <w:r>
        <w:t>either</w:t>
      </w:r>
      <w:r>
        <w:rPr>
          <w:spacing w:val="-21"/>
        </w:rPr>
        <w:t xml:space="preserve"> </w:t>
      </w:r>
      <w:r>
        <w:t>structured</w:t>
      </w:r>
      <w:r>
        <w:rPr>
          <w:spacing w:val="-21"/>
        </w:rPr>
        <w:t xml:space="preserve"> </w:t>
      </w:r>
      <w:r>
        <w:t>or</w:t>
      </w:r>
      <w:r>
        <w:rPr>
          <w:spacing w:val="-21"/>
        </w:rPr>
        <w:t xml:space="preserve"> </w:t>
      </w:r>
      <w:r>
        <w:t>unstructured. It employs techniques and theories drawn from many fields within the broad areas of mathematics, statistics, information</w:t>
      </w:r>
      <w:r>
        <w:rPr>
          <w:spacing w:val="-8"/>
        </w:rPr>
        <w:t xml:space="preserve"> </w:t>
      </w:r>
      <w:r>
        <w:t>science,</w:t>
      </w:r>
      <w:r>
        <w:rPr>
          <w:spacing w:val="-7"/>
        </w:rPr>
        <w:t xml:space="preserve"> </w:t>
      </w:r>
      <w:r>
        <w:t>and</w:t>
      </w:r>
      <w:r>
        <w:rPr>
          <w:spacing w:val="-7"/>
        </w:rPr>
        <w:t xml:space="preserve"> </w:t>
      </w:r>
      <w:r>
        <w:t>computer</w:t>
      </w:r>
      <w:r>
        <w:rPr>
          <w:spacing w:val="-8"/>
        </w:rPr>
        <w:t xml:space="preserve"> </w:t>
      </w:r>
      <w:r>
        <w:t>science,</w:t>
      </w:r>
      <w:r>
        <w:rPr>
          <w:spacing w:val="-7"/>
        </w:rPr>
        <w:t xml:space="preserve"> </w:t>
      </w:r>
      <w:r>
        <w:t>in</w:t>
      </w:r>
      <w:r>
        <w:rPr>
          <w:spacing w:val="-7"/>
        </w:rPr>
        <w:t xml:space="preserve"> </w:t>
      </w:r>
      <w:r>
        <w:t>particular</w:t>
      </w:r>
      <w:r>
        <w:rPr>
          <w:spacing w:val="-8"/>
        </w:rPr>
        <w:t xml:space="preserve"> </w:t>
      </w:r>
      <w:r>
        <w:t>from</w:t>
      </w:r>
      <w:r>
        <w:rPr>
          <w:spacing w:val="-7"/>
        </w:rPr>
        <w:t xml:space="preserve"> </w:t>
      </w:r>
      <w:r>
        <w:t>the</w:t>
      </w:r>
      <w:r>
        <w:rPr>
          <w:spacing w:val="-8"/>
        </w:rPr>
        <w:t xml:space="preserve"> </w:t>
      </w:r>
      <w:r>
        <w:t>subdomains</w:t>
      </w:r>
      <w:r>
        <w:rPr>
          <w:spacing w:val="-7"/>
        </w:rPr>
        <w:t xml:space="preserve"> </w:t>
      </w:r>
      <w:r>
        <w:t>of</w:t>
      </w:r>
      <w:r>
        <w:rPr>
          <w:spacing w:val="-8"/>
        </w:rPr>
        <w:t xml:space="preserve"> </w:t>
      </w:r>
      <w:r>
        <w:t>machine</w:t>
      </w:r>
      <w:r>
        <w:rPr>
          <w:spacing w:val="-7"/>
        </w:rPr>
        <w:t xml:space="preserve"> </w:t>
      </w:r>
      <w:r>
        <w:t>learning,</w:t>
      </w:r>
      <w:r>
        <w:rPr>
          <w:spacing w:val="-7"/>
        </w:rPr>
        <w:t xml:space="preserve"> </w:t>
      </w:r>
      <w:r>
        <w:t>classifica- tion,</w:t>
      </w:r>
      <w:r>
        <w:rPr>
          <w:spacing w:val="-9"/>
        </w:rPr>
        <w:t xml:space="preserve"> </w:t>
      </w:r>
      <w:r>
        <w:t>cluster</w:t>
      </w:r>
      <w:r>
        <w:rPr>
          <w:spacing w:val="-9"/>
        </w:rPr>
        <w:t xml:space="preserve"> </w:t>
      </w:r>
      <w:r>
        <w:t>analysis,</w:t>
      </w:r>
      <w:r>
        <w:rPr>
          <w:spacing w:val="-8"/>
        </w:rPr>
        <w:t xml:space="preserve"> </w:t>
      </w:r>
      <w:r>
        <w:t>data</w:t>
      </w:r>
      <w:r>
        <w:rPr>
          <w:spacing w:val="-9"/>
        </w:rPr>
        <w:t xml:space="preserve"> </w:t>
      </w:r>
      <w:r>
        <w:t>mining,</w:t>
      </w:r>
      <w:r>
        <w:rPr>
          <w:spacing w:val="-9"/>
        </w:rPr>
        <w:t xml:space="preserve"> </w:t>
      </w:r>
      <w:r>
        <w:t>databases,</w:t>
      </w:r>
      <w:r>
        <w:rPr>
          <w:spacing w:val="-9"/>
        </w:rPr>
        <w:t xml:space="preserve"> </w:t>
      </w:r>
      <w:r>
        <w:t>and</w:t>
      </w:r>
      <w:r>
        <w:rPr>
          <w:spacing w:val="-9"/>
        </w:rPr>
        <w:t xml:space="preserve"> </w:t>
      </w:r>
      <w:r>
        <w:t>visualization.</w:t>
      </w:r>
      <w:r>
        <w:rPr>
          <w:spacing w:val="2"/>
        </w:rPr>
        <w:t xml:space="preserve"> </w:t>
      </w:r>
      <w:r>
        <w:rPr>
          <w:i/>
        </w:rPr>
        <w:t>Modern</w:t>
      </w:r>
      <w:r>
        <w:rPr>
          <w:i/>
          <w:spacing w:val="-9"/>
        </w:rPr>
        <w:t xml:space="preserve"> </w:t>
      </w:r>
      <w:r>
        <w:rPr>
          <w:i/>
        </w:rPr>
        <w:t>day</w:t>
      </w:r>
      <w:r>
        <w:rPr>
          <w:i/>
          <w:spacing w:val="-9"/>
        </w:rPr>
        <w:t xml:space="preserve"> </w:t>
      </w:r>
      <w:r>
        <w:rPr>
          <w:i/>
        </w:rPr>
        <w:t>observational</w:t>
      </w:r>
      <w:r>
        <w:rPr>
          <w:i/>
          <w:spacing w:val="-9"/>
        </w:rPr>
        <w:t xml:space="preserve"> </w:t>
      </w:r>
      <w:r>
        <w:rPr>
          <w:i/>
        </w:rPr>
        <w:t>astrophysicists</w:t>
      </w:r>
      <w:r>
        <w:rPr>
          <w:i/>
          <w:spacing w:val="-9"/>
        </w:rPr>
        <w:t xml:space="preserve"> </w:t>
      </w:r>
      <w:r>
        <w:rPr>
          <w:i/>
          <w:spacing w:val="-3"/>
        </w:rPr>
        <w:t xml:space="preserve">are </w:t>
      </w:r>
      <w:r>
        <w:rPr>
          <w:i/>
        </w:rPr>
        <w:t>in</w:t>
      </w:r>
      <w:r>
        <w:rPr>
          <w:i/>
          <w:spacing w:val="-4"/>
        </w:rPr>
        <w:t xml:space="preserve"> </w:t>
      </w:r>
      <w:r>
        <w:rPr>
          <w:i/>
        </w:rPr>
        <w:t>all</w:t>
      </w:r>
      <w:r>
        <w:rPr>
          <w:i/>
          <w:spacing w:val="-4"/>
        </w:rPr>
        <w:t xml:space="preserve"> </w:t>
      </w:r>
      <w:r>
        <w:rPr>
          <w:i/>
        </w:rPr>
        <w:t>but</w:t>
      </w:r>
      <w:r>
        <w:rPr>
          <w:i/>
          <w:spacing w:val="-4"/>
        </w:rPr>
        <w:t xml:space="preserve"> </w:t>
      </w:r>
      <w:r>
        <w:rPr>
          <w:i/>
        </w:rPr>
        <w:t>name</w:t>
      </w:r>
      <w:r>
        <w:rPr>
          <w:i/>
          <w:spacing w:val="-4"/>
        </w:rPr>
        <w:t xml:space="preserve"> </w:t>
      </w:r>
      <w:r>
        <w:rPr>
          <w:i/>
        </w:rPr>
        <w:t>data</w:t>
      </w:r>
      <w:r>
        <w:rPr>
          <w:i/>
          <w:spacing w:val="-4"/>
        </w:rPr>
        <w:t xml:space="preserve"> </w:t>
      </w:r>
      <w:r>
        <w:rPr>
          <w:i/>
        </w:rPr>
        <w:t>scientists,</w:t>
      </w:r>
      <w:r>
        <w:rPr>
          <w:i/>
          <w:spacing w:val="-4"/>
        </w:rPr>
        <w:t xml:space="preserve"> </w:t>
      </w:r>
      <w:r>
        <w:rPr>
          <w:i/>
        </w:rPr>
        <w:t>and</w:t>
      </w:r>
      <w:r>
        <w:rPr>
          <w:i/>
          <w:spacing w:val="-4"/>
        </w:rPr>
        <w:t xml:space="preserve"> </w:t>
      </w:r>
      <w:r>
        <w:rPr>
          <w:i/>
        </w:rPr>
        <w:t>as</w:t>
      </w:r>
      <w:r>
        <w:rPr>
          <w:i/>
          <w:spacing w:val="-4"/>
        </w:rPr>
        <w:t xml:space="preserve"> </w:t>
      </w:r>
      <w:r>
        <w:rPr>
          <w:i/>
        </w:rPr>
        <w:t>such,</w:t>
      </w:r>
      <w:r>
        <w:rPr>
          <w:i/>
          <w:spacing w:val="-4"/>
        </w:rPr>
        <w:t xml:space="preserve"> </w:t>
      </w:r>
      <w:r>
        <w:rPr>
          <w:i/>
        </w:rPr>
        <w:t>this</w:t>
      </w:r>
      <w:r>
        <w:rPr>
          <w:i/>
          <w:spacing w:val="-4"/>
        </w:rPr>
        <w:t xml:space="preserve"> </w:t>
      </w:r>
      <w:r>
        <w:rPr>
          <w:i/>
        </w:rPr>
        <w:t>proposal</w:t>
      </w:r>
      <w:r>
        <w:rPr>
          <w:i/>
          <w:spacing w:val="-4"/>
        </w:rPr>
        <w:t xml:space="preserve"> </w:t>
      </w:r>
      <w:r>
        <w:rPr>
          <w:i/>
        </w:rPr>
        <w:t>is</w:t>
      </w:r>
      <w:r>
        <w:rPr>
          <w:i/>
          <w:spacing w:val="-4"/>
        </w:rPr>
        <w:t xml:space="preserve"> </w:t>
      </w:r>
      <w:r>
        <w:rPr>
          <w:i/>
        </w:rPr>
        <w:t>inherently</w:t>
      </w:r>
      <w:r>
        <w:rPr>
          <w:i/>
          <w:spacing w:val="-4"/>
        </w:rPr>
        <w:t xml:space="preserve"> </w:t>
      </w:r>
      <w:r>
        <w:rPr>
          <w:i/>
        </w:rPr>
        <w:t>interdisciplinary.</w:t>
      </w:r>
    </w:p>
    <w:p w14:paraId="7CBA8631" w14:textId="77777777" w:rsidR="006770BD" w:rsidRDefault="006A3F04">
      <w:pPr>
        <w:pStyle w:val="BodyText"/>
        <w:spacing w:before="116" w:line="256" w:lineRule="auto"/>
        <w:ind w:left="162" w:right="220" w:firstLine="5"/>
      </w:pPr>
      <w:r>
        <w:rPr>
          <w:b/>
          <w:spacing w:val="7"/>
        </w:rPr>
        <w:t>B</w:t>
      </w:r>
      <w:r>
        <w:rPr>
          <w:b/>
          <w:spacing w:val="7"/>
          <w:sz w:val="17"/>
        </w:rPr>
        <w:t xml:space="preserve">REAKING </w:t>
      </w:r>
      <w:r>
        <w:rPr>
          <w:b/>
          <w:spacing w:val="5"/>
        </w:rPr>
        <w:t>D</w:t>
      </w:r>
      <w:r>
        <w:rPr>
          <w:b/>
          <w:spacing w:val="5"/>
          <w:sz w:val="17"/>
        </w:rPr>
        <w:t xml:space="preserve">OWN </w:t>
      </w:r>
      <w:r>
        <w:rPr>
          <w:b/>
          <w:spacing w:val="5"/>
        </w:rPr>
        <w:t>T</w:t>
      </w:r>
      <w:r>
        <w:rPr>
          <w:b/>
          <w:spacing w:val="5"/>
          <w:sz w:val="17"/>
        </w:rPr>
        <w:t xml:space="preserve">HE </w:t>
      </w:r>
      <w:r>
        <w:rPr>
          <w:b/>
          <w:spacing w:val="-3"/>
        </w:rPr>
        <w:t>D</w:t>
      </w:r>
      <w:r>
        <w:rPr>
          <w:b/>
          <w:spacing w:val="-3"/>
          <w:sz w:val="17"/>
        </w:rPr>
        <w:t xml:space="preserve">ATA </w:t>
      </w:r>
      <w:r>
        <w:rPr>
          <w:b/>
          <w:spacing w:val="7"/>
        </w:rPr>
        <w:t>S</w:t>
      </w:r>
      <w:r>
        <w:rPr>
          <w:b/>
          <w:spacing w:val="7"/>
          <w:sz w:val="17"/>
        </w:rPr>
        <w:t>ILOS</w:t>
      </w:r>
      <w:r>
        <w:rPr>
          <w:b/>
          <w:spacing w:val="7"/>
        </w:rPr>
        <w:t xml:space="preserve">: </w:t>
      </w:r>
      <w:r>
        <w:t>The bottleneck to using advanced data analysis is not skill base or technology; it is simply access to the data. A data silo is a repository of fixed data that remains under the control of one department/collaboration and is isolated from the rest of the world, much like grain in a farm silo</w:t>
      </w:r>
      <w:r>
        <w:rPr>
          <w:spacing w:val="-11"/>
        </w:rPr>
        <w:t xml:space="preserve"> </w:t>
      </w:r>
      <w:r>
        <w:t>is</w:t>
      </w:r>
      <w:r>
        <w:rPr>
          <w:spacing w:val="-11"/>
        </w:rPr>
        <w:t xml:space="preserve"> </w:t>
      </w:r>
      <w:r>
        <w:t>closed</w:t>
      </w:r>
      <w:r>
        <w:rPr>
          <w:spacing w:val="-11"/>
        </w:rPr>
        <w:t xml:space="preserve"> </w:t>
      </w:r>
      <w:r>
        <w:t>off</w:t>
      </w:r>
      <w:r>
        <w:rPr>
          <w:spacing w:val="-11"/>
        </w:rPr>
        <w:t xml:space="preserve"> </w:t>
      </w:r>
      <w:r>
        <w:t>from</w:t>
      </w:r>
      <w:r>
        <w:rPr>
          <w:spacing w:val="-11"/>
        </w:rPr>
        <w:t xml:space="preserve"> </w:t>
      </w:r>
      <w:r>
        <w:t>outside</w:t>
      </w:r>
      <w:r>
        <w:rPr>
          <w:spacing w:val="-11"/>
        </w:rPr>
        <w:t xml:space="preserve"> </w:t>
      </w:r>
      <w:r>
        <w:t>elements.</w:t>
      </w:r>
      <w:r>
        <w:rPr>
          <w:spacing w:val="3"/>
        </w:rPr>
        <w:t xml:space="preserve"> </w:t>
      </w:r>
      <w:r>
        <w:t>These</w:t>
      </w:r>
      <w:r>
        <w:rPr>
          <w:spacing w:val="-11"/>
        </w:rPr>
        <w:t xml:space="preserve"> </w:t>
      </w:r>
      <w:r>
        <w:t>silos</w:t>
      </w:r>
      <w:r>
        <w:rPr>
          <w:spacing w:val="-11"/>
        </w:rPr>
        <w:t xml:space="preserve"> </w:t>
      </w:r>
      <w:r>
        <w:t>are</w:t>
      </w:r>
      <w:r>
        <w:rPr>
          <w:spacing w:val="-11"/>
        </w:rPr>
        <w:t xml:space="preserve"> </w:t>
      </w:r>
      <w:r>
        <w:t>isolated</w:t>
      </w:r>
      <w:r>
        <w:rPr>
          <w:spacing w:val="-11"/>
        </w:rPr>
        <w:t xml:space="preserve"> </w:t>
      </w:r>
      <w:r>
        <w:t>islands</w:t>
      </w:r>
      <w:r>
        <w:rPr>
          <w:spacing w:val="-11"/>
        </w:rPr>
        <w:t xml:space="preserve"> </w:t>
      </w:r>
      <w:r>
        <w:t>of</w:t>
      </w:r>
      <w:r>
        <w:rPr>
          <w:spacing w:val="-11"/>
        </w:rPr>
        <w:t xml:space="preserve"> </w:t>
      </w:r>
      <w:r>
        <w:t>data,</w:t>
      </w:r>
      <w:r>
        <w:rPr>
          <w:spacing w:val="-10"/>
        </w:rPr>
        <w:t xml:space="preserve"> </w:t>
      </w:r>
      <w:r>
        <w:t>and</w:t>
      </w:r>
      <w:r>
        <w:rPr>
          <w:spacing w:val="-11"/>
        </w:rPr>
        <w:t xml:space="preserve"> </w:t>
      </w:r>
      <w:r>
        <w:t>they</w:t>
      </w:r>
      <w:r>
        <w:rPr>
          <w:spacing w:val="-11"/>
        </w:rPr>
        <w:t xml:space="preserve"> </w:t>
      </w:r>
      <w:r>
        <w:t>make</w:t>
      </w:r>
      <w:r>
        <w:rPr>
          <w:spacing w:val="-11"/>
        </w:rPr>
        <w:t xml:space="preserve"> </w:t>
      </w:r>
      <w:r>
        <w:t>it</w:t>
      </w:r>
      <w:r>
        <w:rPr>
          <w:spacing w:val="-11"/>
        </w:rPr>
        <w:t xml:space="preserve"> </w:t>
      </w:r>
      <w:r>
        <w:t>prohibitive</w:t>
      </w:r>
      <w:r>
        <w:rPr>
          <w:spacing w:val="-11"/>
        </w:rPr>
        <w:t xml:space="preserve"> </w:t>
      </w:r>
      <w:r>
        <w:t xml:space="preserve">to extract data and put it to other uses. In research environments, and </w:t>
      </w:r>
      <w:r>
        <w:rPr>
          <w:i/>
        </w:rPr>
        <w:t>especially in contemporary observational astrophysics</w:t>
      </w:r>
      <w:r>
        <w:t xml:space="preserve">, the data silos are open, but due to the lack of raw person-power, still remain uncombined. The combination of </w:t>
      </w:r>
      <w:r>
        <w:rPr>
          <w:spacing w:val="-7"/>
        </w:rPr>
        <w:t xml:space="preserve">P.I. </w:t>
      </w:r>
      <w:r>
        <w:t>and host institute means we are uniquely positioned to break down these astro-data silos for massively significant science</w:t>
      </w:r>
      <w:r>
        <w:rPr>
          <w:spacing w:val="-6"/>
        </w:rPr>
        <w:t xml:space="preserve"> </w:t>
      </w:r>
      <w:r>
        <w:t>gain.</w:t>
      </w:r>
    </w:p>
    <w:p w14:paraId="1ABB0FE6" w14:textId="77777777" w:rsidR="006770BD" w:rsidRDefault="006A3F04">
      <w:pPr>
        <w:pStyle w:val="BodyText"/>
        <w:spacing w:before="116" w:line="256" w:lineRule="auto"/>
        <w:ind w:left="162" w:right="220" w:firstLine="5"/>
      </w:pPr>
      <w:r>
        <w:rPr>
          <w:b/>
          <w:spacing w:val="6"/>
        </w:rPr>
        <w:t>T</w:t>
      </w:r>
      <w:r>
        <w:rPr>
          <w:b/>
          <w:spacing w:val="6"/>
          <w:sz w:val="17"/>
        </w:rPr>
        <w:t xml:space="preserve">ARGETING </w:t>
      </w:r>
      <w:r>
        <w:rPr>
          <w:b/>
          <w:spacing w:val="5"/>
        </w:rPr>
        <w:t>B</w:t>
      </w:r>
      <w:r>
        <w:rPr>
          <w:b/>
          <w:spacing w:val="5"/>
          <w:sz w:val="17"/>
        </w:rPr>
        <w:t xml:space="preserve">IG </w:t>
      </w:r>
      <w:r>
        <w:rPr>
          <w:b/>
        </w:rPr>
        <w:t>D</w:t>
      </w:r>
      <w:r>
        <w:rPr>
          <w:b/>
          <w:sz w:val="17"/>
        </w:rPr>
        <w:t>ATA</w:t>
      </w:r>
      <w:r>
        <w:rPr>
          <w:b/>
        </w:rPr>
        <w:t xml:space="preserve">: </w:t>
      </w:r>
      <w:r>
        <w:t>This ERC will develop and employ leadership-computing systems and infras- tructure to explore, prove, and improve a wide range of data science techniques: uncertainty quantication; statistics; machine learning; deep learning; databases; pattern recognition; image processing; graph</w:t>
      </w:r>
      <w:r>
        <w:rPr>
          <w:spacing w:val="-34"/>
        </w:rPr>
        <w:t xml:space="preserve"> </w:t>
      </w:r>
      <w:r>
        <w:t>analytics; data mining; real-time data analysis; amd complex and interactive</w:t>
      </w:r>
      <w:r>
        <w:rPr>
          <w:spacing w:val="-22"/>
        </w:rPr>
        <w:t xml:space="preserve"> </w:t>
      </w:r>
      <w:r>
        <w:t>workflows.</w:t>
      </w:r>
    </w:p>
    <w:p w14:paraId="155DA095" w14:textId="77777777" w:rsidR="006770BD" w:rsidRDefault="006A3F04">
      <w:pPr>
        <w:pStyle w:val="BodyText"/>
        <w:spacing w:before="116" w:line="254" w:lineRule="auto"/>
        <w:ind w:left="162" w:right="220" w:firstLine="5"/>
      </w:pPr>
      <w:r>
        <w:rPr>
          <w:b/>
        </w:rPr>
        <w:t>A</w:t>
      </w:r>
      <w:r>
        <w:rPr>
          <w:b/>
          <w:sz w:val="17"/>
        </w:rPr>
        <w:t>LGORITHMS</w:t>
      </w:r>
      <w:r>
        <w:rPr>
          <w:b/>
        </w:rPr>
        <w:t xml:space="preserve">: </w:t>
      </w:r>
      <w:r>
        <w:t xml:space="preserve">Our algorithms and methodology are based on the latest machine-learning and data science techniques. Specifically we will use </w:t>
      </w:r>
      <w:hyperlink r:id="rId66">
        <w:r>
          <w:t xml:space="preserve">Python </w:t>
        </w:r>
      </w:hyperlink>
      <w:r>
        <w:t xml:space="preserve">as the CS-glue, </w:t>
      </w:r>
      <w:hyperlink r:id="rId67">
        <w:r>
          <w:t xml:space="preserve">NumPy </w:t>
        </w:r>
      </w:hyperlink>
      <w:r>
        <w:t xml:space="preserve">for high-speed numerical processing, </w:t>
      </w:r>
      <w:hyperlink r:id="rId68">
        <w:r>
          <w:t>pandas</w:t>
        </w:r>
      </w:hyperlink>
      <w:r>
        <w:t xml:space="preserve"> for efficient data ingestion and </w:t>
      </w:r>
      <w:hyperlink r:id="rId69">
        <w:r>
          <w:t>Matplotlib</w:t>
        </w:r>
      </w:hyperlink>
      <w:r>
        <w:t xml:space="preserve"> for data visualization. </w:t>
      </w:r>
      <w:hyperlink r:id="rId70">
        <w:r>
          <w:t>Astropy Project</w:t>
        </w:r>
      </w:hyperlink>
      <w:r>
        <w:t xml:space="preserve"> is a community effort to develop a common core package for Astronomy in Python and foster an ecosystem of interoperable astronomy packages, and one the P.I. and his team fully use and support. </w:t>
      </w:r>
      <w:hyperlink r:id="rId71">
        <w:r>
          <w:rPr>
            <w:w w:val="115"/>
          </w:rPr>
          <w:t xml:space="preserve">scikit-learn </w:t>
        </w:r>
      </w:hyperlink>
      <w:r>
        <w:t xml:space="preserve">is a Python module integrating classic machine learning algorithms in the scientific Python world. It aims to provide simple and efficient solutions to learning problems, accessible to everybody and reusable in various contexts. Resources such as the </w:t>
      </w:r>
      <w:hyperlink r:id="rId72">
        <w:r>
          <w:t xml:space="preserve">Python Data Science Handbook </w:t>
        </w:r>
      </w:hyperlink>
      <w:r>
        <w:t>have full details. This includes the “extreme deconvolution” ‘XDQSO’ technique</w:t>
      </w:r>
      <w:hyperlink w:anchor="_bookmark17" w:history="1">
        <w:r>
          <w:rPr>
            <w:position w:val="8"/>
            <w:sz w:val="16"/>
          </w:rPr>
          <w:t>9</w:t>
        </w:r>
      </w:hyperlink>
      <w:r>
        <w:t>.</w:t>
      </w:r>
    </w:p>
    <w:p w14:paraId="43E6262E" w14:textId="09841B06" w:rsidR="006770BD" w:rsidRDefault="00200F4C">
      <w:pPr>
        <w:pStyle w:val="BodyText"/>
        <w:spacing w:before="115" w:line="252" w:lineRule="auto"/>
        <w:ind w:left="162" w:right="220" w:firstLine="5"/>
      </w:pPr>
      <w:r>
        <w:rPr>
          <w:noProof/>
          <w:lang w:val="en-GB" w:eastAsia="en-GB"/>
        </w:rPr>
        <mc:AlternateContent>
          <mc:Choice Requires="wps">
            <w:drawing>
              <wp:anchor distT="0" distB="0" distL="0" distR="0" simplePos="0" relativeHeight="251648000" behindDoc="0" locked="0" layoutInCell="1" allowOverlap="1" wp14:anchorId="21C51B31" wp14:editId="46C8341D">
                <wp:simplePos x="0" y="0"/>
                <wp:positionH relativeFrom="page">
                  <wp:posOffset>737870</wp:posOffset>
                </wp:positionH>
                <wp:positionV relativeFrom="paragraph">
                  <wp:posOffset>1009650</wp:posOffset>
                </wp:positionV>
                <wp:extent cx="2433955" cy="0"/>
                <wp:effectExtent l="13970" t="6985" r="9525" b="12065"/>
                <wp:wrapTopAndBottom/>
                <wp:docPr id="42"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39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E1E7B" id="Line 25"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8.1pt,79.5pt" to="249.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" strokeweight=".14042mm">
                <w10:wrap type="topAndBottom" anchorx="page"/>
              </v:line>
            </w:pict>
          </mc:Fallback>
        </mc:AlternateContent>
      </w:r>
      <w:r w:rsidR="006A3F04">
        <w:rPr>
          <w:b/>
          <w:spacing w:val="6"/>
          <w:w w:val="105"/>
        </w:rPr>
        <w:t>O</w:t>
      </w:r>
      <w:r w:rsidR="006A3F04">
        <w:rPr>
          <w:b/>
          <w:spacing w:val="6"/>
          <w:w w:val="105"/>
          <w:sz w:val="17"/>
        </w:rPr>
        <w:t>PEN</w:t>
      </w:r>
      <w:r w:rsidR="006A3F04">
        <w:rPr>
          <w:b/>
          <w:spacing w:val="5"/>
          <w:w w:val="105"/>
          <w:sz w:val="17"/>
        </w:rPr>
        <w:t xml:space="preserve"> </w:t>
      </w:r>
      <w:r w:rsidR="006A3F04">
        <w:rPr>
          <w:b/>
          <w:spacing w:val="3"/>
          <w:w w:val="105"/>
        </w:rPr>
        <w:t>I</w:t>
      </w:r>
      <w:r w:rsidR="006A3F04">
        <w:rPr>
          <w:b/>
          <w:spacing w:val="3"/>
          <w:w w:val="105"/>
          <w:sz w:val="17"/>
        </w:rPr>
        <w:t>NNOVATION</w:t>
      </w:r>
      <w:r w:rsidR="006A3F04">
        <w:rPr>
          <w:b/>
          <w:spacing w:val="3"/>
          <w:w w:val="105"/>
        </w:rPr>
        <w:t>,</w:t>
      </w:r>
      <w:r w:rsidR="006A3F04">
        <w:rPr>
          <w:b/>
          <w:spacing w:val="-5"/>
          <w:w w:val="105"/>
        </w:rPr>
        <w:t xml:space="preserve"> </w:t>
      </w:r>
      <w:r w:rsidR="006A3F04">
        <w:rPr>
          <w:b/>
          <w:spacing w:val="6"/>
          <w:w w:val="105"/>
        </w:rPr>
        <w:t>O</w:t>
      </w:r>
      <w:r w:rsidR="006A3F04">
        <w:rPr>
          <w:b/>
          <w:spacing w:val="6"/>
          <w:w w:val="105"/>
          <w:sz w:val="17"/>
        </w:rPr>
        <w:t>PEN</w:t>
      </w:r>
      <w:r w:rsidR="006A3F04">
        <w:rPr>
          <w:b/>
          <w:spacing w:val="5"/>
          <w:w w:val="105"/>
          <w:sz w:val="17"/>
        </w:rPr>
        <w:t xml:space="preserve"> </w:t>
      </w:r>
      <w:r w:rsidR="006A3F04">
        <w:rPr>
          <w:b/>
          <w:spacing w:val="7"/>
          <w:w w:val="105"/>
        </w:rPr>
        <w:t>S</w:t>
      </w:r>
      <w:r w:rsidR="006A3F04">
        <w:rPr>
          <w:b/>
          <w:spacing w:val="7"/>
          <w:w w:val="105"/>
          <w:sz w:val="17"/>
        </w:rPr>
        <w:t>CIENCE</w:t>
      </w:r>
      <w:r w:rsidR="006A3F04">
        <w:rPr>
          <w:b/>
          <w:spacing w:val="7"/>
          <w:w w:val="105"/>
        </w:rPr>
        <w:t>,</w:t>
      </w:r>
      <w:r w:rsidR="006A3F04">
        <w:rPr>
          <w:b/>
          <w:spacing w:val="-5"/>
          <w:w w:val="105"/>
        </w:rPr>
        <w:t xml:space="preserve"> </w:t>
      </w:r>
      <w:r w:rsidR="006A3F04">
        <w:rPr>
          <w:b/>
          <w:spacing w:val="6"/>
          <w:w w:val="105"/>
        </w:rPr>
        <w:t>O</w:t>
      </w:r>
      <w:r w:rsidR="006A3F04">
        <w:rPr>
          <w:b/>
          <w:spacing w:val="6"/>
          <w:w w:val="105"/>
          <w:sz w:val="17"/>
        </w:rPr>
        <w:t>PEN</w:t>
      </w:r>
      <w:r w:rsidR="006A3F04">
        <w:rPr>
          <w:b/>
          <w:spacing w:val="5"/>
          <w:w w:val="105"/>
          <w:sz w:val="17"/>
        </w:rPr>
        <w:t xml:space="preserve"> </w:t>
      </w:r>
      <w:r w:rsidR="006A3F04">
        <w:rPr>
          <w:b/>
          <w:spacing w:val="2"/>
          <w:w w:val="105"/>
          <w:sz w:val="17"/>
        </w:rPr>
        <w:t>TO</w:t>
      </w:r>
      <w:r w:rsidR="006A3F04">
        <w:rPr>
          <w:b/>
          <w:spacing w:val="5"/>
          <w:w w:val="105"/>
          <w:sz w:val="17"/>
        </w:rPr>
        <w:t xml:space="preserve"> THE </w:t>
      </w:r>
      <w:r w:rsidR="006A3F04">
        <w:rPr>
          <w:b/>
          <w:spacing w:val="6"/>
          <w:w w:val="105"/>
        </w:rPr>
        <w:t>W</w:t>
      </w:r>
      <w:r w:rsidR="006A3F04">
        <w:rPr>
          <w:b/>
          <w:spacing w:val="6"/>
          <w:w w:val="105"/>
          <w:sz w:val="17"/>
        </w:rPr>
        <w:t>ORLD</w:t>
      </w:r>
      <w:r w:rsidR="006A3F04">
        <w:rPr>
          <w:b/>
          <w:spacing w:val="6"/>
          <w:w w:val="105"/>
        </w:rPr>
        <w:t>:</w:t>
      </w:r>
      <w:r w:rsidR="006A3F04">
        <w:rPr>
          <w:b/>
          <w:spacing w:val="5"/>
          <w:w w:val="105"/>
        </w:rPr>
        <w:t xml:space="preserve"> </w:t>
      </w:r>
      <w:r w:rsidR="006A3F04">
        <w:rPr>
          <w:w w:val="105"/>
        </w:rPr>
        <w:t>The</w:t>
      </w:r>
      <w:r w:rsidR="006A3F04">
        <w:rPr>
          <w:spacing w:val="-14"/>
          <w:w w:val="105"/>
        </w:rPr>
        <w:t xml:space="preserve"> </w:t>
      </w:r>
      <w:r w:rsidR="006A3F04">
        <w:rPr>
          <w:spacing w:val="-7"/>
          <w:w w:val="105"/>
        </w:rPr>
        <w:t>P.I.</w:t>
      </w:r>
      <w:r w:rsidR="006A3F04">
        <w:rPr>
          <w:spacing w:val="-14"/>
          <w:w w:val="105"/>
        </w:rPr>
        <w:t xml:space="preserve"> </w:t>
      </w:r>
      <w:r w:rsidR="006A3F04">
        <w:rPr>
          <w:w w:val="105"/>
        </w:rPr>
        <w:t>is</w:t>
      </w:r>
      <w:r w:rsidR="006A3F04">
        <w:rPr>
          <w:spacing w:val="-14"/>
          <w:w w:val="105"/>
        </w:rPr>
        <w:t xml:space="preserve"> </w:t>
      </w:r>
      <w:r w:rsidR="006A3F04">
        <w:rPr>
          <w:w w:val="105"/>
        </w:rPr>
        <w:t>an</w:t>
      </w:r>
      <w:r w:rsidR="006A3F04">
        <w:rPr>
          <w:spacing w:val="-14"/>
          <w:w w:val="105"/>
        </w:rPr>
        <w:t xml:space="preserve"> </w:t>
      </w:r>
      <w:r w:rsidR="006A3F04">
        <w:rPr>
          <w:w w:val="105"/>
        </w:rPr>
        <w:t>exceptionally</w:t>
      </w:r>
      <w:r w:rsidR="006A3F04">
        <w:rPr>
          <w:spacing w:val="-14"/>
          <w:w w:val="105"/>
        </w:rPr>
        <w:t xml:space="preserve"> </w:t>
      </w:r>
      <w:r w:rsidR="006A3F04">
        <w:rPr>
          <w:w w:val="105"/>
        </w:rPr>
        <w:t>strong,</w:t>
      </w:r>
      <w:r w:rsidR="006A3F04">
        <w:rPr>
          <w:spacing w:val="-12"/>
          <w:w w:val="105"/>
        </w:rPr>
        <w:t xml:space="preserve"> </w:t>
      </w:r>
      <w:r w:rsidR="006A3F04">
        <w:rPr>
          <w:w w:val="105"/>
        </w:rPr>
        <w:t>long- time and vocal supporter of “Open Access”. All my codes, data</w:t>
      </w:r>
      <w:hyperlink w:anchor="_bookmark18" w:history="1">
        <w:r w:rsidR="006A3F04">
          <w:rPr>
            <w:w w:val="105"/>
            <w:position w:val="8"/>
            <w:sz w:val="16"/>
          </w:rPr>
          <w:t>10</w:t>
        </w:r>
      </w:hyperlink>
      <w:r w:rsidR="006A3F04">
        <w:rPr>
          <w:w w:val="105"/>
        </w:rPr>
        <w:t>, papers and proposals can be found at github.com/d80b2t.</w:t>
      </w:r>
      <w:r w:rsidR="006A3F04">
        <w:rPr>
          <w:spacing w:val="-12"/>
          <w:w w:val="105"/>
        </w:rPr>
        <w:t xml:space="preserve"> </w:t>
      </w:r>
      <w:r w:rsidR="006A3F04">
        <w:rPr>
          <w:w w:val="105"/>
        </w:rPr>
        <w:t>Indeed,</w:t>
      </w:r>
      <w:r w:rsidR="006A3F04">
        <w:rPr>
          <w:spacing w:val="-23"/>
          <w:w w:val="105"/>
        </w:rPr>
        <w:t xml:space="preserve"> </w:t>
      </w:r>
      <w:r w:rsidR="006A3F04">
        <w:rPr>
          <w:w w:val="105"/>
        </w:rPr>
        <w:t>this</w:t>
      </w:r>
      <w:r w:rsidR="006A3F04">
        <w:rPr>
          <w:spacing w:val="-24"/>
          <w:w w:val="105"/>
        </w:rPr>
        <w:t xml:space="preserve"> </w:t>
      </w:r>
      <w:r w:rsidR="006A3F04">
        <w:rPr>
          <w:w w:val="105"/>
        </w:rPr>
        <w:t>proposal</w:t>
      </w:r>
      <w:r w:rsidR="006A3F04">
        <w:rPr>
          <w:spacing w:val="-24"/>
          <w:w w:val="105"/>
        </w:rPr>
        <w:t xml:space="preserve"> </w:t>
      </w:r>
      <w:r w:rsidR="006A3F04">
        <w:rPr>
          <w:w w:val="105"/>
        </w:rPr>
        <w:t>itself</w:t>
      </w:r>
      <w:r w:rsidR="006A3F04">
        <w:rPr>
          <w:spacing w:val="-24"/>
          <w:w w:val="105"/>
        </w:rPr>
        <w:t xml:space="preserve"> </w:t>
      </w:r>
      <w:r w:rsidR="006A3F04">
        <w:rPr>
          <w:w w:val="105"/>
        </w:rPr>
        <w:t>is</w:t>
      </w:r>
      <w:r w:rsidR="006A3F04">
        <w:rPr>
          <w:spacing w:val="-24"/>
          <w:w w:val="105"/>
        </w:rPr>
        <w:t xml:space="preserve"> </w:t>
      </w:r>
      <w:r w:rsidR="006A3F04">
        <w:rPr>
          <w:w w:val="105"/>
        </w:rPr>
        <w:t>now</w:t>
      </w:r>
      <w:r w:rsidR="006A3F04">
        <w:rPr>
          <w:spacing w:val="-24"/>
          <w:w w:val="105"/>
        </w:rPr>
        <w:t xml:space="preserve"> </w:t>
      </w:r>
      <w:r w:rsidR="006A3F04">
        <w:rPr>
          <w:w w:val="105"/>
        </w:rPr>
        <w:t>at</w:t>
      </w:r>
      <w:r w:rsidR="006A3F04">
        <w:rPr>
          <w:spacing w:val="-24"/>
          <w:w w:val="105"/>
        </w:rPr>
        <w:t xml:space="preserve"> </w:t>
      </w:r>
      <w:r w:rsidR="006A3F04">
        <w:rPr>
          <w:w w:val="105"/>
        </w:rPr>
        <w:t>that</w:t>
      </w:r>
      <w:r w:rsidR="006A3F04">
        <w:rPr>
          <w:spacing w:val="-24"/>
          <w:w w:val="105"/>
        </w:rPr>
        <w:t xml:space="preserve"> </w:t>
      </w:r>
      <w:r w:rsidR="006A3F04">
        <w:rPr>
          <w:w w:val="105"/>
        </w:rPr>
        <w:t>location.</w:t>
      </w:r>
      <w:r w:rsidR="006A3F04">
        <w:rPr>
          <w:spacing w:val="-13"/>
          <w:w w:val="105"/>
        </w:rPr>
        <w:t xml:space="preserve"> </w:t>
      </w:r>
      <w:r w:rsidR="006A3F04">
        <w:rPr>
          <w:w w:val="105"/>
        </w:rPr>
        <w:t>One</w:t>
      </w:r>
      <w:r w:rsidR="006A3F04">
        <w:rPr>
          <w:spacing w:val="-24"/>
          <w:w w:val="105"/>
        </w:rPr>
        <w:t xml:space="preserve"> </w:t>
      </w:r>
      <w:r w:rsidR="006A3F04">
        <w:rPr>
          <w:w w:val="105"/>
        </w:rPr>
        <w:t>of</w:t>
      </w:r>
      <w:r w:rsidR="006A3F04">
        <w:rPr>
          <w:spacing w:val="-24"/>
          <w:w w:val="105"/>
        </w:rPr>
        <w:t xml:space="preserve"> </w:t>
      </w:r>
      <w:r w:rsidR="006A3F04">
        <w:rPr>
          <w:w w:val="105"/>
        </w:rPr>
        <w:t>the</w:t>
      </w:r>
      <w:r w:rsidR="006A3F04">
        <w:rPr>
          <w:spacing w:val="-24"/>
          <w:w w:val="105"/>
        </w:rPr>
        <w:t xml:space="preserve"> </w:t>
      </w:r>
      <w:r w:rsidR="006A3F04">
        <w:rPr>
          <w:w w:val="105"/>
        </w:rPr>
        <w:t>major</w:t>
      </w:r>
      <w:r w:rsidR="006A3F04">
        <w:rPr>
          <w:spacing w:val="-24"/>
          <w:w w:val="105"/>
        </w:rPr>
        <w:t xml:space="preserve"> </w:t>
      </w:r>
      <w:r w:rsidR="006A3F04">
        <w:rPr>
          <w:w w:val="105"/>
        </w:rPr>
        <w:t>research</w:t>
      </w:r>
      <w:r w:rsidR="006A3F04">
        <w:rPr>
          <w:spacing w:val="-24"/>
          <w:w w:val="105"/>
        </w:rPr>
        <w:t xml:space="preserve"> </w:t>
      </w:r>
      <w:r w:rsidR="006A3F04">
        <w:rPr>
          <w:w w:val="105"/>
        </w:rPr>
        <w:t>outputs</w:t>
      </w:r>
      <w:r w:rsidR="006A3F04">
        <w:rPr>
          <w:spacing w:val="-24"/>
          <w:w w:val="105"/>
        </w:rPr>
        <w:t xml:space="preserve"> </w:t>
      </w:r>
      <w:r w:rsidR="006A3F04">
        <w:rPr>
          <w:w w:val="105"/>
        </w:rPr>
        <w:t xml:space="preserve">of this ERC will be computer code. As such, we are already working with the </w:t>
      </w:r>
      <w:hyperlink r:id="rId73">
        <w:r w:rsidR="006A3F04">
          <w:rPr>
            <w:w w:val="105"/>
          </w:rPr>
          <w:t>https://www.software.ac.uk/</w:t>
        </w:r>
      </w:hyperlink>
      <w:r w:rsidR="006A3F04">
        <w:rPr>
          <w:w w:val="105"/>
        </w:rPr>
        <w:t xml:space="preserve"> which</w:t>
      </w:r>
      <w:r w:rsidR="006A3F04">
        <w:rPr>
          <w:spacing w:val="-35"/>
          <w:w w:val="105"/>
        </w:rPr>
        <w:t xml:space="preserve"> </w:t>
      </w:r>
      <w:r w:rsidR="006A3F04">
        <w:rPr>
          <w:w w:val="105"/>
        </w:rPr>
        <w:t>was</w:t>
      </w:r>
      <w:r w:rsidR="006A3F04">
        <w:rPr>
          <w:spacing w:val="-35"/>
          <w:w w:val="105"/>
        </w:rPr>
        <w:t xml:space="preserve"> </w:t>
      </w:r>
      <w:r w:rsidR="006A3F04">
        <w:rPr>
          <w:w w:val="105"/>
        </w:rPr>
        <w:t>founded</w:t>
      </w:r>
      <w:r w:rsidR="006A3F04">
        <w:rPr>
          <w:spacing w:val="-35"/>
          <w:w w:val="105"/>
        </w:rPr>
        <w:t xml:space="preserve"> </w:t>
      </w:r>
      <w:r w:rsidR="006A3F04">
        <w:rPr>
          <w:w w:val="105"/>
        </w:rPr>
        <w:t>to</w:t>
      </w:r>
      <w:r w:rsidR="006A3F04">
        <w:rPr>
          <w:spacing w:val="-35"/>
          <w:w w:val="105"/>
        </w:rPr>
        <w:t xml:space="preserve"> </w:t>
      </w:r>
      <w:r w:rsidR="006A3F04">
        <w:rPr>
          <w:w w:val="105"/>
        </w:rPr>
        <w:t>support</w:t>
      </w:r>
      <w:r w:rsidR="006A3F04">
        <w:rPr>
          <w:spacing w:val="-35"/>
          <w:w w:val="105"/>
        </w:rPr>
        <w:t xml:space="preserve"> </w:t>
      </w:r>
      <w:r w:rsidR="006A3F04">
        <w:rPr>
          <w:w w:val="105"/>
        </w:rPr>
        <w:t>the</w:t>
      </w:r>
      <w:r w:rsidR="006A3F04">
        <w:rPr>
          <w:spacing w:val="-35"/>
          <w:w w:val="105"/>
        </w:rPr>
        <w:t xml:space="preserve"> </w:t>
      </w:r>
      <w:r w:rsidR="006A3F04">
        <w:rPr>
          <w:spacing w:val="-3"/>
          <w:w w:val="105"/>
        </w:rPr>
        <w:t>UK’s</w:t>
      </w:r>
      <w:r w:rsidR="006A3F04">
        <w:rPr>
          <w:spacing w:val="-35"/>
          <w:w w:val="105"/>
        </w:rPr>
        <w:t xml:space="preserve"> </w:t>
      </w:r>
      <w:r w:rsidR="006A3F04">
        <w:rPr>
          <w:w w:val="105"/>
        </w:rPr>
        <w:t>research</w:t>
      </w:r>
      <w:r w:rsidR="006A3F04">
        <w:rPr>
          <w:spacing w:val="-35"/>
          <w:w w:val="105"/>
        </w:rPr>
        <w:t xml:space="preserve"> </w:t>
      </w:r>
      <w:r w:rsidR="006A3F04">
        <w:rPr>
          <w:w w:val="105"/>
        </w:rPr>
        <w:t>software</w:t>
      </w:r>
      <w:r w:rsidR="006A3F04">
        <w:rPr>
          <w:spacing w:val="-35"/>
          <w:w w:val="105"/>
        </w:rPr>
        <w:t xml:space="preserve"> </w:t>
      </w:r>
      <w:r w:rsidR="006A3F04">
        <w:rPr>
          <w:w w:val="105"/>
        </w:rPr>
        <w:t>community.</w:t>
      </w:r>
      <w:r w:rsidR="006A3F04">
        <w:rPr>
          <w:spacing w:val="-26"/>
          <w:w w:val="105"/>
        </w:rPr>
        <w:t xml:space="preserve"> </w:t>
      </w:r>
      <w:r w:rsidR="006A3F04">
        <w:rPr>
          <w:w w:val="105"/>
        </w:rPr>
        <w:t>Our</w:t>
      </w:r>
      <w:r w:rsidR="006A3F04">
        <w:rPr>
          <w:spacing w:val="-35"/>
          <w:w w:val="105"/>
        </w:rPr>
        <w:t xml:space="preserve"> </w:t>
      </w:r>
      <w:r w:rsidR="006A3F04">
        <w:rPr>
          <w:w w:val="105"/>
        </w:rPr>
        <w:t>software</w:t>
      </w:r>
      <w:r w:rsidR="006A3F04">
        <w:rPr>
          <w:spacing w:val="-35"/>
          <w:w w:val="105"/>
        </w:rPr>
        <w:t xml:space="preserve"> </w:t>
      </w:r>
      <w:r w:rsidR="006A3F04">
        <w:rPr>
          <w:w w:val="105"/>
        </w:rPr>
        <w:t>well</w:t>
      </w:r>
      <w:r w:rsidR="006A3F04">
        <w:rPr>
          <w:spacing w:val="-35"/>
          <w:w w:val="105"/>
        </w:rPr>
        <w:t xml:space="preserve"> </w:t>
      </w:r>
      <w:r w:rsidR="006A3F04">
        <w:rPr>
          <w:w w:val="105"/>
        </w:rPr>
        <w:t>be</w:t>
      </w:r>
      <w:r w:rsidR="006A3F04">
        <w:rPr>
          <w:spacing w:val="-35"/>
          <w:w w:val="105"/>
        </w:rPr>
        <w:t xml:space="preserve"> </w:t>
      </w:r>
      <w:r w:rsidR="006A3F04">
        <w:rPr>
          <w:w w:val="105"/>
        </w:rPr>
        <w:t>developed</w:t>
      </w:r>
      <w:r w:rsidR="006A3F04">
        <w:rPr>
          <w:spacing w:val="-35"/>
          <w:w w:val="105"/>
        </w:rPr>
        <w:t xml:space="preserve"> </w:t>
      </w:r>
      <w:r w:rsidR="006A3F04">
        <w:rPr>
          <w:w w:val="105"/>
        </w:rPr>
        <w:t>using</w:t>
      </w:r>
    </w:p>
    <w:p w14:paraId="6F53996F" w14:textId="77777777" w:rsidR="006770BD" w:rsidRDefault="006A3F04">
      <w:pPr>
        <w:ind w:left="162"/>
        <w:jc w:val="both"/>
        <w:rPr>
          <w:sz w:val="18"/>
        </w:rPr>
      </w:pPr>
      <w:r>
        <w:rPr>
          <w:position w:val="7"/>
          <w:sz w:val="14"/>
        </w:rPr>
        <w:t>9</w:t>
      </w:r>
      <w:bookmarkStart w:id="133" w:name="_bookmark17"/>
      <w:bookmarkEnd w:id="133"/>
      <w:r>
        <w:rPr>
          <w:position w:val="7"/>
          <w:sz w:val="14"/>
        </w:rPr>
        <w:t xml:space="preserve"> </w:t>
      </w:r>
      <w:hyperlink r:id="rId74">
        <w:r>
          <w:rPr>
            <w:sz w:val="18"/>
          </w:rPr>
          <w:t>github.com/xdqso/xdqso</w:t>
        </w:r>
      </w:hyperlink>
      <w:r>
        <w:rPr>
          <w:sz w:val="18"/>
        </w:rPr>
        <w:t xml:space="preserve"> </w:t>
      </w:r>
      <w:r>
        <w:rPr>
          <w:position w:val="7"/>
          <w:sz w:val="14"/>
        </w:rPr>
        <w:t>10</w:t>
      </w:r>
      <w:bookmarkStart w:id="134" w:name="_bookmark18"/>
      <w:bookmarkEnd w:id="134"/>
      <w:r>
        <w:rPr>
          <w:position w:val="7"/>
          <w:sz w:val="14"/>
        </w:rPr>
        <w:t xml:space="preserve"> </w:t>
      </w:r>
      <w:r>
        <w:rPr>
          <w:sz w:val="18"/>
        </w:rPr>
        <w:t>Where I am not breaking current data access agreements</w:t>
      </w:r>
    </w:p>
    <w:p w14:paraId="753238A6" w14:textId="77777777" w:rsidR="006770BD" w:rsidRDefault="006770BD">
      <w:pPr>
        <w:jc w:val="both"/>
        <w:rPr>
          <w:sz w:val="18"/>
        </w:rPr>
        <w:sectPr w:rsidR="006770BD">
          <w:pgSz w:w="11910" w:h="16840"/>
          <w:pgMar w:top="1000" w:right="940" w:bottom="1580" w:left="1000" w:header="413" w:footer="1393" w:gutter="0"/>
          <w:cols w:space="720"/>
        </w:sectPr>
      </w:pPr>
    </w:p>
    <w:p w14:paraId="22B425ED" w14:textId="77777777" w:rsidR="006770BD" w:rsidRDefault="006A3F04">
      <w:pPr>
        <w:pStyle w:val="BodyText"/>
        <w:spacing w:before="168" w:line="256" w:lineRule="auto"/>
        <w:ind w:left="162" w:right="220"/>
      </w:pPr>
      <w:r>
        <w:lastRenderedPageBreak/>
        <w:t xml:space="preserve">the </w:t>
      </w:r>
      <w:r>
        <w:rPr>
          <w:spacing w:val="-5"/>
        </w:rPr>
        <w:t xml:space="preserve">FAIR </w:t>
      </w:r>
      <w:r>
        <w:t>ideology (Findable, Accessible, Interoperable, Reusable</w:t>
      </w:r>
      <w:hyperlink w:anchor="_bookmark20" w:history="1">
        <w:r>
          <w:rPr>
            <w:position w:val="8"/>
            <w:sz w:val="16"/>
          </w:rPr>
          <w:t>11</w:t>
        </w:r>
      </w:hyperlink>
      <w:r>
        <w:t>) and will be delivered in a manner</w:t>
      </w:r>
      <w:r>
        <w:rPr>
          <w:spacing w:val="-37"/>
        </w:rPr>
        <w:t xml:space="preserve"> </w:t>
      </w:r>
      <w:r>
        <w:t>which is fully inline with “Open Innovation, Open Science, Open to the</w:t>
      </w:r>
      <w:r>
        <w:rPr>
          <w:spacing w:val="-20"/>
        </w:rPr>
        <w:t xml:space="preserve"> </w:t>
      </w:r>
      <w:r>
        <w:rPr>
          <w:spacing w:val="-3"/>
        </w:rPr>
        <w:t>World”.</w:t>
      </w:r>
    </w:p>
    <w:p w14:paraId="741FC50B" w14:textId="77777777" w:rsidR="006770BD" w:rsidRDefault="006770BD">
      <w:pPr>
        <w:pStyle w:val="BodyText"/>
        <w:spacing w:before="9"/>
        <w:jc w:val="left"/>
        <w:rPr>
          <w:sz w:val="26"/>
        </w:rPr>
      </w:pPr>
    </w:p>
    <w:p w14:paraId="01D72FEF" w14:textId="77777777" w:rsidR="006770BD" w:rsidRDefault="006A3F04">
      <w:pPr>
        <w:pStyle w:val="Heading2"/>
        <w:numPr>
          <w:ilvl w:val="1"/>
          <w:numId w:val="4"/>
        </w:numPr>
        <w:tabs>
          <w:tab w:val="left" w:pos="705"/>
        </w:tabs>
        <w:spacing w:before="1"/>
      </w:pPr>
      <w:bookmarkStart w:id="135" w:name="Work_Packages"/>
      <w:bookmarkStart w:id="136" w:name="_bookmark19"/>
      <w:bookmarkEnd w:id="135"/>
      <w:bookmarkEnd w:id="136"/>
      <w:r>
        <w:rPr>
          <w:color w:val="00B0F0"/>
          <w:spacing w:val="-5"/>
        </w:rPr>
        <w:t>Work</w:t>
      </w:r>
      <w:r>
        <w:rPr>
          <w:color w:val="00B0F0"/>
          <w:spacing w:val="-2"/>
        </w:rPr>
        <w:t xml:space="preserve"> </w:t>
      </w:r>
      <w:r>
        <w:rPr>
          <w:color w:val="00B0F0"/>
        </w:rPr>
        <w:t>Packages</w:t>
      </w:r>
    </w:p>
    <w:p w14:paraId="37569DE5" w14:textId="77777777" w:rsidR="006770BD" w:rsidRDefault="006770BD">
      <w:pPr>
        <w:pStyle w:val="BodyText"/>
        <w:spacing w:before="4"/>
        <w:jc w:val="left"/>
        <w:rPr>
          <w:b/>
          <w:sz w:val="24"/>
        </w:rPr>
      </w:pPr>
    </w:p>
    <w:p w14:paraId="10F42B45" w14:textId="77777777" w:rsidR="006770BD" w:rsidRDefault="006A3F04">
      <w:pPr>
        <w:pStyle w:val="BodyText"/>
        <w:spacing w:line="256" w:lineRule="auto"/>
        <w:ind w:left="162" w:right="220"/>
      </w:pPr>
      <w:r>
        <w:t xml:space="preserve">Our proposal contains six work packages that fall into three broad and complementary categories: observa- tional studies of large numbers (millons) of objects; high-risk, very high-reward observational studies of a small number (10s) of objects; theoretical modeling investigations. </w:t>
      </w:r>
      <w:r>
        <w:rPr>
          <w:spacing w:val="-4"/>
        </w:rPr>
        <w:t xml:space="preserve">Table </w:t>
      </w:r>
      <w:r>
        <w:t xml:space="preserve">1 summarises our overall WP plan. Risks and mitigation strategies are present for each WP as are </w:t>
      </w:r>
      <w:r>
        <w:rPr>
          <w:spacing w:val="-4"/>
        </w:rPr>
        <w:t xml:space="preserve">Key </w:t>
      </w:r>
      <w:r>
        <w:t>Deliverables.</w:t>
      </w:r>
    </w:p>
    <w:p w14:paraId="022CAEB7" w14:textId="77777777" w:rsidR="006770BD" w:rsidRDefault="006A3F04">
      <w:pPr>
        <w:pStyle w:val="BodyText"/>
        <w:spacing w:before="121" w:line="256" w:lineRule="auto"/>
        <w:ind w:left="162" w:right="220"/>
      </w:pPr>
      <w:r>
        <w:rPr>
          <w:spacing w:val="-9"/>
        </w:rPr>
        <w:t xml:space="preserve">We </w:t>
      </w:r>
      <w:r>
        <w:t>define three PDRAs, “PDRA1”, “PDRA 2”,  “PDRA 3”,  and one PhD student,  “PhD1”.  The skill set of PDRA1 would include development of the underlying tools and techniques necessary to extract meaning from</w:t>
      </w:r>
      <w:r>
        <w:rPr>
          <w:spacing w:val="-4"/>
        </w:rPr>
        <w:t xml:space="preserve"> </w:t>
      </w:r>
      <w:r>
        <w:t>large</w:t>
      </w:r>
      <w:r>
        <w:rPr>
          <w:spacing w:val="-4"/>
        </w:rPr>
        <w:t xml:space="preserve"> </w:t>
      </w:r>
      <w:r>
        <w:t>and/or</w:t>
      </w:r>
      <w:r>
        <w:rPr>
          <w:spacing w:val="-4"/>
        </w:rPr>
        <w:t xml:space="preserve"> </w:t>
      </w:r>
      <w:r>
        <w:t>complex</w:t>
      </w:r>
      <w:r>
        <w:rPr>
          <w:spacing w:val="-4"/>
        </w:rPr>
        <w:t xml:space="preserve"> </w:t>
      </w:r>
      <w:r>
        <w:t>data</w:t>
      </w:r>
      <w:r>
        <w:rPr>
          <w:spacing w:val="-4"/>
        </w:rPr>
        <w:t xml:space="preserve"> </w:t>
      </w:r>
      <w:r>
        <w:t>sets.</w:t>
      </w:r>
      <w:r>
        <w:rPr>
          <w:spacing w:val="10"/>
        </w:rPr>
        <w:t xml:space="preserve"> </w:t>
      </w:r>
      <w:r>
        <w:t>The</w:t>
      </w:r>
      <w:r>
        <w:rPr>
          <w:spacing w:val="-4"/>
        </w:rPr>
        <w:t xml:space="preserve"> </w:t>
      </w:r>
      <w:r>
        <w:t>skill</w:t>
      </w:r>
      <w:r>
        <w:rPr>
          <w:spacing w:val="-4"/>
        </w:rPr>
        <w:t xml:space="preserve"> </w:t>
      </w:r>
      <w:r>
        <w:t>sets</w:t>
      </w:r>
      <w:r>
        <w:rPr>
          <w:spacing w:val="-4"/>
        </w:rPr>
        <w:t xml:space="preserve"> </w:t>
      </w:r>
      <w:r>
        <w:t>of</w:t>
      </w:r>
      <w:r>
        <w:rPr>
          <w:spacing w:val="-4"/>
        </w:rPr>
        <w:t xml:space="preserve"> </w:t>
      </w:r>
      <w:r>
        <w:t>PDRA2</w:t>
      </w:r>
      <w:r>
        <w:rPr>
          <w:spacing w:val="-4"/>
        </w:rPr>
        <w:t xml:space="preserve"> </w:t>
      </w:r>
      <w:r>
        <w:t>would</w:t>
      </w:r>
      <w:r>
        <w:rPr>
          <w:spacing w:val="-4"/>
        </w:rPr>
        <w:t xml:space="preserve"> </w:t>
      </w:r>
      <w:r>
        <w:t>include</w:t>
      </w:r>
      <w:r>
        <w:rPr>
          <w:spacing w:val="-4"/>
        </w:rPr>
        <w:t xml:space="preserve"> </w:t>
      </w:r>
      <w:r>
        <w:t>expertise</w:t>
      </w:r>
      <w:r>
        <w:rPr>
          <w:spacing w:val="-4"/>
        </w:rPr>
        <w:t xml:space="preserve"> </w:t>
      </w:r>
      <w:r>
        <w:t>in</w:t>
      </w:r>
      <w:r>
        <w:rPr>
          <w:spacing w:val="-4"/>
        </w:rPr>
        <w:t xml:space="preserve"> </w:t>
      </w:r>
      <w:r>
        <w:t>time</w:t>
      </w:r>
      <w:r>
        <w:rPr>
          <w:spacing w:val="-4"/>
        </w:rPr>
        <w:t xml:space="preserve"> </w:t>
      </w:r>
      <w:r>
        <w:t>series</w:t>
      </w:r>
      <w:r>
        <w:rPr>
          <w:spacing w:val="-4"/>
        </w:rPr>
        <w:t xml:space="preserve"> </w:t>
      </w:r>
      <w:r>
        <w:t>analysis, primarily with optical data but potentially also in other wavebands. The skill set of PDRA3 would include experience</w:t>
      </w:r>
      <w:r>
        <w:rPr>
          <w:spacing w:val="-9"/>
        </w:rPr>
        <w:t xml:space="preserve"> </w:t>
      </w:r>
      <w:r>
        <w:t>with</w:t>
      </w:r>
      <w:r>
        <w:rPr>
          <w:spacing w:val="-9"/>
        </w:rPr>
        <w:t xml:space="preserve"> </w:t>
      </w:r>
      <w:r>
        <w:t>fluid</w:t>
      </w:r>
      <w:r>
        <w:rPr>
          <w:spacing w:val="-9"/>
        </w:rPr>
        <w:t xml:space="preserve"> </w:t>
      </w:r>
      <w:r>
        <w:t>mechanics</w:t>
      </w:r>
      <w:r>
        <w:rPr>
          <w:spacing w:val="-9"/>
        </w:rPr>
        <w:t xml:space="preserve"> </w:t>
      </w:r>
      <w:r>
        <w:t>modelling</w:t>
      </w:r>
      <w:r>
        <w:rPr>
          <w:spacing w:val="-9"/>
        </w:rPr>
        <w:t xml:space="preserve"> </w:t>
      </w:r>
      <w:r>
        <w:t>and/or</w:t>
      </w:r>
      <w:r>
        <w:rPr>
          <w:spacing w:val="-9"/>
        </w:rPr>
        <w:t xml:space="preserve"> </w:t>
      </w:r>
      <w:r>
        <w:t>large</w:t>
      </w:r>
      <w:r>
        <w:rPr>
          <w:spacing w:val="-9"/>
        </w:rPr>
        <w:t xml:space="preserve"> </w:t>
      </w:r>
      <w:r>
        <w:t>computer</w:t>
      </w:r>
      <w:r>
        <w:rPr>
          <w:spacing w:val="-9"/>
        </w:rPr>
        <w:t xml:space="preserve"> </w:t>
      </w:r>
      <w:r>
        <w:t>simulations.</w:t>
      </w:r>
      <w:r>
        <w:rPr>
          <w:spacing w:val="2"/>
        </w:rPr>
        <w:t xml:space="preserve"> </w:t>
      </w:r>
      <w:r>
        <w:t>PhD1</w:t>
      </w:r>
      <w:r>
        <w:rPr>
          <w:spacing w:val="-9"/>
        </w:rPr>
        <w:t xml:space="preserve"> </w:t>
      </w:r>
      <w:r>
        <w:t>would</w:t>
      </w:r>
      <w:r>
        <w:rPr>
          <w:spacing w:val="-9"/>
        </w:rPr>
        <w:t xml:space="preserve"> </w:t>
      </w:r>
      <w:r>
        <w:rPr>
          <w:spacing w:val="-3"/>
        </w:rPr>
        <w:t>have</w:t>
      </w:r>
      <w:r>
        <w:rPr>
          <w:spacing w:val="-9"/>
        </w:rPr>
        <w:t xml:space="preserve"> </w:t>
      </w:r>
      <w:r>
        <w:t>a</w:t>
      </w:r>
      <w:r>
        <w:rPr>
          <w:spacing w:val="-9"/>
        </w:rPr>
        <w:t xml:space="preserve"> </w:t>
      </w:r>
      <w:r>
        <w:t>Masters</w:t>
      </w:r>
      <w:r>
        <w:rPr>
          <w:spacing w:val="-9"/>
        </w:rPr>
        <w:t xml:space="preserve"> </w:t>
      </w:r>
      <w:r>
        <w:t>or a</w:t>
      </w:r>
      <w:r>
        <w:rPr>
          <w:spacing w:val="-10"/>
        </w:rPr>
        <w:t xml:space="preserve"> </w:t>
      </w:r>
      <w:r>
        <w:t>strong</w:t>
      </w:r>
      <w:r>
        <w:rPr>
          <w:spacing w:val="-10"/>
        </w:rPr>
        <w:t xml:space="preserve"> </w:t>
      </w:r>
      <w:r>
        <w:t>4-year</w:t>
      </w:r>
      <w:r>
        <w:rPr>
          <w:spacing w:val="-10"/>
        </w:rPr>
        <w:t xml:space="preserve"> </w:t>
      </w:r>
      <w:r>
        <w:t>undergraduate</w:t>
      </w:r>
      <w:r>
        <w:rPr>
          <w:spacing w:val="-10"/>
        </w:rPr>
        <w:t xml:space="preserve"> </w:t>
      </w:r>
      <w:r>
        <w:t>degree</w:t>
      </w:r>
      <w:r>
        <w:rPr>
          <w:spacing w:val="-10"/>
        </w:rPr>
        <w:t xml:space="preserve"> </w:t>
      </w:r>
      <w:r>
        <w:t>in</w:t>
      </w:r>
      <w:r>
        <w:rPr>
          <w:spacing w:val="-10"/>
        </w:rPr>
        <w:t xml:space="preserve"> </w:t>
      </w:r>
      <w:r>
        <w:t>Physics</w:t>
      </w:r>
      <w:r>
        <w:rPr>
          <w:spacing w:val="-10"/>
        </w:rPr>
        <w:t xml:space="preserve"> </w:t>
      </w:r>
      <w:r>
        <w:t>or</w:t>
      </w:r>
      <w:r>
        <w:rPr>
          <w:spacing w:val="-10"/>
        </w:rPr>
        <w:t xml:space="preserve"> </w:t>
      </w:r>
      <w:r>
        <w:t>Mathematics</w:t>
      </w:r>
      <w:r>
        <w:rPr>
          <w:spacing w:val="-10"/>
        </w:rPr>
        <w:t xml:space="preserve"> </w:t>
      </w:r>
      <w:r>
        <w:t>with</w:t>
      </w:r>
      <w:r>
        <w:rPr>
          <w:spacing w:val="-10"/>
        </w:rPr>
        <w:t xml:space="preserve"> </w:t>
      </w:r>
      <w:r>
        <w:t>evidence</w:t>
      </w:r>
      <w:r>
        <w:rPr>
          <w:spacing w:val="-10"/>
        </w:rPr>
        <w:t xml:space="preserve"> </w:t>
      </w:r>
      <w:r>
        <w:t>of</w:t>
      </w:r>
      <w:r>
        <w:rPr>
          <w:spacing w:val="-10"/>
        </w:rPr>
        <w:t xml:space="preserve"> </w:t>
      </w:r>
      <w:r>
        <w:t>research-level</w:t>
      </w:r>
      <w:r>
        <w:rPr>
          <w:spacing w:val="-10"/>
        </w:rPr>
        <w:t xml:space="preserve"> </w:t>
      </w:r>
      <w:r>
        <w:t>project</w:t>
      </w:r>
      <w:r>
        <w:rPr>
          <w:spacing w:val="-10"/>
        </w:rPr>
        <w:t xml:space="preserve"> </w:t>
      </w:r>
      <w:r>
        <w:t>work.</w:t>
      </w:r>
    </w:p>
    <w:p w14:paraId="07376240" w14:textId="77777777" w:rsidR="006770BD" w:rsidRDefault="006770BD">
      <w:pPr>
        <w:pStyle w:val="BodyText"/>
        <w:spacing w:before="4"/>
        <w:jc w:val="left"/>
        <w:rPr>
          <w:sz w:val="31"/>
        </w:rPr>
      </w:pPr>
    </w:p>
    <w:p w14:paraId="72C0D477" w14:textId="77777777" w:rsidR="006770BD" w:rsidRDefault="006A3F04">
      <w:pPr>
        <w:ind w:left="167"/>
        <w:jc w:val="both"/>
        <w:rPr>
          <w:b/>
        </w:rPr>
      </w:pPr>
      <w:r>
        <w:rPr>
          <w:b/>
        </w:rPr>
        <w:t>WP1: B</w:t>
      </w:r>
      <w:r>
        <w:rPr>
          <w:b/>
          <w:sz w:val="17"/>
        </w:rPr>
        <w:t xml:space="preserve">UILD </w:t>
      </w:r>
      <w:r>
        <w:rPr>
          <w:b/>
        </w:rPr>
        <w:t>Q</w:t>
      </w:r>
      <w:r>
        <w:rPr>
          <w:b/>
          <w:sz w:val="17"/>
        </w:rPr>
        <w:t>UASAR</w:t>
      </w:r>
      <w:r>
        <w:rPr>
          <w:b/>
        </w:rPr>
        <w:t>S</w:t>
      </w:r>
      <w:r>
        <w:rPr>
          <w:b/>
          <w:sz w:val="17"/>
        </w:rPr>
        <w:t>IEVE</w:t>
      </w:r>
      <w:r>
        <w:rPr>
          <w:b/>
        </w:rPr>
        <w:t>:</w:t>
      </w:r>
    </w:p>
    <w:p w14:paraId="6AA3D84C" w14:textId="77777777" w:rsidR="006770BD" w:rsidRDefault="006A3F04">
      <w:pPr>
        <w:pStyle w:val="BodyText"/>
        <w:spacing w:before="137" w:line="256" w:lineRule="auto"/>
        <w:ind w:left="162" w:right="220"/>
      </w:pPr>
      <w:r>
        <w:t xml:space="preserve">Raw events come from </w:t>
      </w:r>
      <w:r>
        <w:rPr>
          <w:spacing w:val="-4"/>
        </w:rPr>
        <w:t xml:space="preserve">LSST. </w:t>
      </w:r>
      <w:r>
        <w:t xml:space="preserve">The UK LSST Data Access Center </w:t>
      </w:r>
      <w:r>
        <w:rPr>
          <w:spacing w:val="-4"/>
        </w:rPr>
        <w:t xml:space="preserve">(DAC, </w:t>
      </w:r>
      <w:r>
        <w:t>based here at the University of Edinburgh)</w:t>
      </w:r>
      <w:r>
        <w:rPr>
          <w:spacing w:val="-10"/>
        </w:rPr>
        <w:t xml:space="preserve"> </w:t>
      </w:r>
      <w:r>
        <w:t>ingests</w:t>
      </w:r>
      <w:r>
        <w:rPr>
          <w:spacing w:val="-10"/>
        </w:rPr>
        <w:t xml:space="preserve"> </w:t>
      </w:r>
      <w:r>
        <w:t>this</w:t>
      </w:r>
      <w:r>
        <w:rPr>
          <w:spacing w:val="-10"/>
        </w:rPr>
        <w:t xml:space="preserve"> </w:t>
      </w:r>
      <w:r>
        <w:t>datastream</w:t>
      </w:r>
      <w:r>
        <w:rPr>
          <w:spacing w:val="-10"/>
        </w:rPr>
        <w:t xml:space="preserve"> </w:t>
      </w:r>
      <w:r>
        <w:t>and</w:t>
      </w:r>
      <w:r>
        <w:rPr>
          <w:spacing w:val="-10"/>
        </w:rPr>
        <w:t xml:space="preserve"> </w:t>
      </w:r>
      <w:r>
        <w:t>re-emits</w:t>
      </w:r>
      <w:r>
        <w:rPr>
          <w:spacing w:val="-10"/>
        </w:rPr>
        <w:t xml:space="preserve"> </w:t>
      </w:r>
      <w:r>
        <w:t>a</w:t>
      </w:r>
      <w:r>
        <w:rPr>
          <w:spacing w:val="-10"/>
        </w:rPr>
        <w:t xml:space="preserve"> </w:t>
      </w:r>
      <w:r>
        <w:t>filtered</w:t>
      </w:r>
      <w:r>
        <w:rPr>
          <w:spacing w:val="-10"/>
        </w:rPr>
        <w:t xml:space="preserve"> </w:t>
      </w:r>
      <w:r>
        <w:t>stream.</w:t>
      </w:r>
      <w:r>
        <w:rPr>
          <w:spacing w:val="2"/>
        </w:rPr>
        <w:t xml:space="preserve"> </w:t>
      </w:r>
      <w:r>
        <w:t>In</w:t>
      </w:r>
      <w:r>
        <w:rPr>
          <w:spacing w:val="-10"/>
        </w:rPr>
        <w:t xml:space="preserve"> </w:t>
      </w:r>
      <w:r>
        <w:t>order</w:t>
      </w:r>
      <w:r>
        <w:rPr>
          <w:spacing w:val="-10"/>
        </w:rPr>
        <w:t xml:space="preserve"> </w:t>
      </w:r>
      <w:r>
        <w:t>to</w:t>
      </w:r>
      <w:r>
        <w:rPr>
          <w:spacing w:val="-10"/>
        </w:rPr>
        <w:t xml:space="preserve"> </w:t>
      </w:r>
      <w:r>
        <w:t>utilize</w:t>
      </w:r>
      <w:r>
        <w:rPr>
          <w:spacing w:val="-10"/>
        </w:rPr>
        <w:t xml:space="preserve"> </w:t>
      </w:r>
      <w:r>
        <w:t>this</w:t>
      </w:r>
      <w:r>
        <w:rPr>
          <w:spacing w:val="-10"/>
        </w:rPr>
        <w:t xml:space="preserve"> </w:t>
      </w:r>
      <w:r>
        <w:t>filtered</w:t>
      </w:r>
      <w:r>
        <w:rPr>
          <w:spacing w:val="-10"/>
        </w:rPr>
        <w:t xml:space="preserve"> </w:t>
      </w:r>
      <w:r>
        <w:t>datastream</w:t>
      </w:r>
      <w:r>
        <w:rPr>
          <w:spacing w:val="-10"/>
        </w:rPr>
        <w:t xml:space="preserve"> </w:t>
      </w:r>
      <w:r>
        <w:t xml:space="preserve">for our science goals we will build a “Stage 2 filter”, which we name </w:t>
      </w:r>
      <w:r>
        <w:rPr>
          <w:i/>
        </w:rPr>
        <w:t>QuasarSieve</w:t>
      </w:r>
      <w:r>
        <w:t>. This second stage filter will identify</w:t>
      </w:r>
      <w:r>
        <w:rPr>
          <w:spacing w:val="-9"/>
        </w:rPr>
        <w:t xml:space="preserve"> </w:t>
      </w:r>
      <w:r>
        <w:t>the</w:t>
      </w:r>
      <w:r>
        <w:rPr>
          <w:spacing w:val="-9"/>
        </w:rPr>
        <w:t xml:space="preserve"> </w:t>
      </w:r>
      <w:r>
        <w:t>quasars,</w:t>
      </w:r>
      <w:r>
        <w:rPr>
          <w:spacing w:val="-8"/>
        </w:rPr>
        <w:t xml:space="preserve"> </w:t>
      </w:r>
      <w:r>
        <w:t>add</w:t>
      </w:r>
      <w:r>
        <w:rPr>
          <w:spacing w:val="-9"/>
        </w:rPr>
        <w:t xml:space="preserve"> </w:t>
      </w:r>
      <w:r>
        <w:t>context,</w:t>
      </w:r>
      <w:r>
        <w:rPr>
          <w:spacing w:val="-8"/>
        </w:rPr>
        <w:t xml:space="preserve"> </w:t>
      </w:r>
      <w:r>
        <w:t>perform</w:t>
      </w:r>
      <w:r>
        <w:rPr>
          <w:spacing w:val="-8"/>
        </w:rPr>
        <w:t xml:space="preserve"> </w:t>
      </w:r>
      <w:r>
        <w:t>outburst</w:t>
      </w:r>
      <w:r>
        <w:rPr>
          <w:spacing w:val="-9"/>
        </w:rPr>
        <w:t xml:space="preserve"> </w:t>
      </w:r>
      <w:r>
        <w:t>forecasting</w:t>
      </w:r>
      <w:r>
        <w:rPr>
          <w:spacing w:val="-9"/>
        </w:rPr>
        <w:t xml:space="preserve"> </w:t>
      </w:r>
      <w:r>
        <w:t>etc.</w:t>
      </w:r>
      <w:r>
        <w:rPr>
          <w:spacing w:val="3"/>
        </w:rPr>
        <w:t xml:space="preserve"> </w:t>
      </w:r>
      <w:r>
        <w:t>Our</w:t>
      </w:r>
      <w:r>
        <w:rPr>
          <w:spacing w:val="-9"/>
        </w:rPr>
        <w:t xml:space="preserve"> </w:t>
      </w:r>
      <w:r>
        <w:t>light-curve</w:t>
      </w:r>
      <w:r>
        <w:rPr>
          <w:spacing w:val="-9"/>
        </w:rPr>
        <w:t xml:space="preserve"> </w:t>
      </w:r>
      <w:r>
        <w:t>algorithm</w:t>
      </w:r>
      <w:r>
        <w:rPr>
          <w:spacing w:val="-9"/>
        </w:rPr>
        <w:t xml:space="preserve"> </w:t>
      </w:r>
      <w:r>
        <w:t>will</w:t>
      </w:r>
      <w:r>
        <w:rPr>
          <w:spacing w:val="-9"/>
        </w:rPr>
        <w:t xml:space="preserve"> </w:t>
      </w:r>
      <w:r>
        <w:t>sit</w:t>
      </w:r>
      <w:r>
        <w:rPr>
          <w:spacing w:val="-9"/>
        </w:rPr>
        <w:t xml:space="preserve"> </w:t>
      </w:r>
      <w:r>
        <w:t>on</w:t>
      </w:r>
      <w:r>
        <w:rPr>
          <w:spacing w:val="-9"/>
        </w:rPr>
        <w:t xml:space="preserve"> </w:t>
      </w:r>
      <w:r>
        <w:t>top</w:t>
      </w:r>
      <w:r>
        <w:rPr>
          <w:spacing w:val="-9"/>
        </w:rPr>
        <w:t xml:space="preserve"> </w:t>
      </w:r>
      <w:r>
        <w:t xml:space="preserve">of </w:t>
      </w:r>
      <w:r>
        <w:rPr>
          <w:i/>
        </w:rPr>
        <w:t xml:space="preserve">QuasarSieve </w:t>
      </w:r>
      <w:r>
        <w:t>and will trigger other telescopes to get e.g. timely spectrum or infrared</w:t>
      </w:r>
      <w:r>
        <w:rPr>
          <w:spacing w:val="-18"/>
        </w:rPr>
        <w:t xml:space="preserve"> </w:t>
      </w:r>
      <w:r>
        <w:t>data.</w:t>
      </w:r>
    </w:p>
    <w:p w14:paraId="2AADCF13" w14:textId="77777777" w:rsidR="006770BD" w:rsidRDefault="006A3F04">
      <w:pPr>
        <w:pStyle w:val="BodyText"/>
        <w:spacing w:before="121" w:line="256" w:lineRule="auto"/>
        <w:ind w:left="162" w:right="220"/>
      </w:pPr>
      <w:r>
        <w:rPr>
          <w:spacing w:val="-9"/>
        </w:rPr>
        <w:t xml:space="preserve">We </w:t>
      </w:r>
      <w:r>
        <w:t>will veto stars using ESA Gaia, the data of which are hosted by the Wide-Field Astronomy Unit</w:t>
      </w:r>
      <w:r>
        <w:rPr>
          <w:spacing w:val="-19"/>
        </w:rPr>
        <w:t xml:space="preserve"> </w:t>
      </w:r>
      <w:r>
        <w:rPr>
          <w:spacing w:val="-5"/>
        </w:rPr>
        <w:t xml:space="preserve">(WFAU) </w:t>
      </w:r>
      <w:r>
        <w:t>here at the Royal Observatory,</w:t>
      </w:r>
      <w:r>
        <w:rPr>
          <w:spacing w:val="-8"/>
        </w:rPr>
        <w:t xml:space="preserve"> </w:t>
      </w:r>
      <w:r>
        <w:t>Edinburgh.</w:t>
      </w:r>
    </w:p>
    <w:p w14:paraId="68EDE238" w14:textId="77777777" w:rsidR="006770BD" w:rsidRDefault="006A3F04">
      <w:pPr>
        <w:pStyle w:val="BodyText"/>
        <w:spacing w:before="121" w:line="256" w:lineRule="auto"/>
        <w:ind w:left="162" w:right="220"/>
      </w:pPr>
      <w:r>
        <w:t xml:space="preserve">The heavy-industry computing infrastructure is being supplied by the LSST </w:t>
      </w:r>
      <w:r>
        <w:rPr>
          <w:spacing w:val="-6"/>
        </w:rPr>
        <w:t xml:space="preserve">DAC </w:t>
      </w:r>
      <w:r>
        <w:t xml:space="preserve">and our task will be to build software in a timely and robust manner. This is a novel enterprise and a rate-limiting step in our overal programme, with the associated high-risk. </w:t>
      </w:r>
      <w:r>
        <w:rPr>
          <w:spacing w:val="-9"/>
        </w:rPr>
        <w:t xml:space="preserve">We </w:t>
      </w:r>
      <w:r>
        <w:t xml:space="preserve">mitigate this risk with the data science and machine learning experience from PDRA1 and the </w:t>
      </w:r>
      <w:r>
        <w:rPr>
          <w:spacing w:val="-7"/>
        </w:rPr>
        <w:t xml:space="preserve">P.I. </w:t>
      </w:r>
      <w:r>
        <w:t xml:space="preserve">(NPR). </w:t>
      </w:r>
      <w:r>
        <w:rPr>
          <w:spacing w:val="-9"/>
        </w:rPr>
        <w:t xml:space="preserve">We </w:t>
      </w:r>
      <w:r>
        <w:t>will also mitigate risk by taking advantage of the algorithm resources</w:t>
      </w:r>
      <w:r>
        <w:rPr>
          <w:spacing w:val="-11"/>
        </w:rPr>
        <w:t xml:space="preserve"> </w:t>
      </w:r>
      <w:r>
        <w:t>and</w:t>
      </w:r>
      <w:r>
        <w:rPr>
          <w:spacing w:val="-11"/>
        </w:rPr>
        <w:t xml:space="preserve"> </w:t>
      </w:r>
      <w:r>
        <w:t>LSST</w:t>
      </w:r>
      <w:r>
        <w:rPr>
          <w:spacing w:val="-11"/>
        </w:rPr>
        <w:t xml:space="preserve"> </w:t>
      </w:r>
      <w:r>
        <w:rPr>
          <w:spacing w:val="-6"/>
        </w:rPr>
        <w:t>DAC</w:t>
      </w:r>
      <w:r>
        <w:rPr>
          <w:spacing w:val="-11"/>
        </w:rPr>
        <w:t xml:space="preserve"> </w:t>
      </w:r>
      <w:r>
        <w:t>staff,</w:t>
      </w:r>
      <w:r>
        <w:rPr>
          <w:spacing w:val="-10"/>
        </w:rPr>
        <w:t xml:space="preserve"> </w:t>
      </w:r>
      <w:r>
        <w:t>here</w:t>
      </w:r>
      <w:r>
        <w:rPr>
          <w:spacing w:val="-11"/>
        </w:rPr>
        <w:t xml:space="preserve"> </w:t>
      </w:r>
      <w:r>
        <w:t>at</w:t>
      </w:r>
      <w:r>
        <w:rPr>
          <w:spacing w:val="-11"/>
        </w:rPr>
        <w:t xml:space="preserve"> </w:t>
      </w:r>
      <w:r>
        <w:t>the</w:t>
      </w:r>
      <w:r>
        <w:rPr>
          <w:spacing w:val="-11"/>
        </w:rPr>
        <w:t xml:space="preserve"> </w:t>
      </w:r>
      <w:r>
        <w:t>Royal</w:t>
      </w:r>
      <w:r>
        <w:rPr>
          <w:spacing w:val="-11"/>
        </w:rPr>
        <w:t xml:space="preserve"> </w:t>
      </w:r>
      <w:r>
        <w:t>Observatory,</w:t>
      </w:r>
      <w:r>
        <w:rPr>
          <w:spacing w:val="-10"/>
        </w:rPr>
        <w:t xml:space="preserve"> </w:t>
      </w:r>
      <w:r>
        <w:t>Edinburgh.</w:t>
      </w:r>
      <w:r>
        <w:rPr>
          <w:spacing w:val="1"/>
        </w:rPr>
        <w:t xml:space="preserve"> </w:t>
      </w:r>
      <w:r>
        <w:rPr>
          <w:spacing w:val="-9"/>
        </w:rPr>
        <w:t>We</w:t>
      </w:r>
      <w:r>
        <w:rPr>
          <w:spacing w:val="-11"/>
        </w:rPr>
        <w:t xml:space="preserve"> </w:t>
      </w:r>
      <w:r>
        <w:t>thus</w:t>
      </w:r>
      <w:r>
        <w:rPr>
          <w:spacing w:val="-11"/>
        </w:rPr>
        <w:t xml:space="preserve"> </w:t>
      </w:r>
      <w:r>
        <w:t>classify</w:t>
      </w:r>
      <w:r>
        <w:rPr>
          <w:spacing w:val="-11"/>
        </w:rPr>
        <w:t xml:space="preserve"> </w:t>
      </w:r>
      <w:r>
        <w:rPr>
          <w:b/>
        </w:rPr>
        <w:t>WP1</w:t>
      </w:r>
      <w:r>
        <w:rPr>
          <w:b/>
          <w:spacing w:val="-11"/>
        </w:rPr>
        <w:t xml:space="preserve"> </w:t>
      </w:r>
      <w:r>
        <w:rPr>
          <w:b/>
        </w:rPr>
        <w:t>as</w:t>
      </w:r>
      <w:r>
        <w:rPr>
          <w:b/>
          <w:spacing w:val="-11"/>
        </w:rPr>
        <w:t xml:space="preserve"> </w:t>
      </w:r>
      <w:r>
        <w:rPr>
          <w:b/>
        </w:rPr>
        <w:t xml:space="preserve">medium- risk, high-reward. Key Deliverables: </w:t>
      </w:r>
      <w:r>
        <w:t>An open-source, well-documented software package that can interact with and return data from the LSST Data Access</w:t>
      </w:r>
      <w:r>
        <w:rPr>
          <w:spacing w:val="-14"/>
        </w:rPr>
        <w:t xml:space="preserve"> </w:t>
      </w:r>
      <w:r>
        <w:t>Center.</w:t>
      </w:r>
    </w:p>
    <w:p w14:paraId="090C61C7" w14:textId="77777777" w:rsidR="006770BD" w:rsidRDefault="006770BD">
      <w:pPr>
        <w:pStyle w:val="BodyText"/>
        <w:spacing w:before="4"/>
        <w:jc w:val="left"/>
        <w:rPr>
          <w:sz w:val="31"/>
        </w:rPr>
      </w:pPr>
    </w:p>
    <w:p w14:paraId="3B0FC431" w14:textId="77777777" w:rsidR="006770BD" w:rsidRDefault="006A3F04">
      <w:pPr>
        <w:ind w:left="167"/>
        <w:jc w:val="both"/>
        <w:rPr>
          <w:b/>
        </w:rPr>
      </w:pPr>
      <w:r>
        <w:rPr>
          <w:b/>
        </w:rPr>
        <w:t>WP2: Q</w:t>
      </w:r>
      <w:r>
        <w:rPr>
          <w:b/>
          <w:sz w:val="17"/>
        </w:rPr>
        <w:t xml:space="preserve">UASAR </w:t>
      </w:r>
      <w:r>
        <w:rPr>
          <w:b/>
        </w:rPr>
        <w:t>C</w:t>
      </w:r>
      <w:r>
        <w:rPr>
          <w:b/>
          <w:sz w:val="17"/>
        </w:rPr>
        <w:t xml:space="preserve">ATALOGUE </w:t>
      </w:r>
      <w:r>
        <w:rPr>
          <w:b/>
        </w:rPr>
        <w:t>G</w:t>
      </w:r>
      <w:r>
        <w:rPr>
          <w:b/>
          <w:sz w:val="17"/>
        </w:rPr>
        <w:t xml:space="preserve">ENERATION AND </w:t>
      </w:r>
      <w:r>
        <w:rPr>
          <w:b/>
        </w:rPr>
        <w:t>D</w:t>
      </w:r>
      <w:r>
        <w:rPr>
          <w:b/>
          <w:sz w:val="17"/>
        </w:rPr>
        <w:t>EMOGRAPHIC STUDIES</w:t>
      </w:r>
      <w:r>
        <w:rPr>
          <w:b/>
        </w:rPr>
        <w:t>:</w:t>
      </w:r>
    </w:p>
    <w:p w14:paraId="66E66EC7" w14:textId="77777777" w:rsidR="006770BD" w:rsidRDefault="006A3F04">
      <w:pPr>
        <w:pStyle w:val="BodyText"/>
        <w:spacing w:before="137" w:line="256" w:lineRule="auto"/>
        <w:ind w:left="162" w:right="220"/>
      </w:pPr>
      <w:r>
        <w:t xml:space="preserve">Building the quasar corpus and cataloguing the observational data will be a vital step in beginning to pursue our science goals. This catalogue will be the glue that binds the observational projects together and will </w:t>
      </w:r>
      <w:r>
        <w:rPr>
          <w:spacing w:val="-3"/>
        </w:rPr>
        <w:t xml:space="preserve">have </w:t>
      </w:r>
      <w:r>
        <w:t>not</w:t>
      </w:r>
      <w:r>
        <w:rPr>
          <w:spacing w:val="-7"/>
        </w:rPr>
        <w:t xml:space="preserve"> </w:t>
      </w:r>
      <w:r>
        <w:t>only</w:t>
      </w:r>
      <w:r>
        <w:rPr>
          <w:spacing w:val="-7"/>
        </w:rPr>
        <w:t xml:space="preserve"> </w:t>
      </w:r>
      <w:r>
        <w:t>the</w:t>
      </w:r>
      <w:r>
        <w:rPr>
          <w:spacing w:val="-7"/>
        </w:rPr>
        <w:t xml:space="preserve"> </w:t>
      </w:r>
      <w:r>
        <w:t>data,</w:t>
      </w:r>
      <w:r>
        <w:rPr>
          <w:spacing w:val="-6"/>
        </w:rPr>
        <w:t xml:space="preserve"> </w:t>
      </w:r>
      <w:r>
        <w:t>but</w:t>
      </w:r>
      <w:r>
        <w:rPr>
          <w:spacing w:val="-7"/>
        </w:rPr>
        <w:t xml:space="preserve"> </w:t>
      </w:r>
      <w:r>
        <w:t>also</w:t>
      </w:r>
      <w:r>
        <w:rPr>
          <w:spacing w:val="-7"/>
        </w:rPr>
        <w:t xml:space="preserve"> </w:t>
      </w:r>
      <w:r>
        <w:t>the</w:t>
      </w:r>
      <w:r>
        <w:rPr>
          <w:spacing w:val="-7"/>
        </w:rPr>
        <w:t xml:space="preserve"> </w:t>
      </w:r>
      <w:r>
        <w:t>metadata</w:t>
      </w:r>
      <w:r>
        <w:rPr>
          <w:spacing w:val="-7"/>
        </w:rPr>
        <w:t xml:space="preserve"> </w:t>
      </w:r>
      <w:r>
        <w:t>to</w:t>
      </w:r>
      <w:r>
        <w:rPr>
          <w:spacing w:val="-6"/>
        </w:rPr>
        <w:t xml:space="preserve"> </w:t>
      </w:r>
      <w:r>
        <w:t>enable</w:t>
      </w:r>
      <w:r>
        <w:rPr>
          <w:spacing w:val="-7"/>
        </w:rPr>
        <w:t xml:space="preserve"> </w:t>
      </w:r>
      <w:r>
        <w:t>the</w:t>
      </w:r>
      <w:r>
        <w:rPr>
          <w:spacing w:val="-7"/>
        </w:rPr>
        <w:t xml:space="preserve"> </w:t>
      </w:r>
      <w:r>
        <w:t>other</w:t>
      </w:r>
      <w:r>
        <w:rPr>
          <w:spacing w:val="-7"/>
        </w:rPr>
        <w:t xml:space="preserve"> </w:t>
      </w:r>
      <w:r>
        <w:t>WPs.</w:t>
      </w:r>
      <w:r>
        <w:rPr>
          <w:spacing w:val="5"/>
        </w:rPr>
        <w:t xml:space="preserve"> </w:t>
      </w:r>
      <w:r>
        <w:t>Following</w:t>
      </w:r>
      <w:r>
        <w:rPr>
          <w:spacing w:val="-7"/>
        </w:rPr>
        <w:t xml:space="preserve"> </w:t>
      </w:r>
      <w:r>
        <w:t>on</w:t>
      </w:r>
      <w:r>
        <w:rPr>
          <w:spacing w:val="-7"/>
        </w:rPr>
        <w:t xml:space="preserve"> </w:t>
      </w:r>
      <w:r>
        <w:t>from</w:t>
      </w:r>
      <w:r>
        <w:rPr>
          <w:spacing w:val="-7"/>
        </w:rPr>
        <w:t xml:space="preserve"> </w:t>
      </w:r>
      <w:r>
        <w:t>the</w:t>
      </w:r>
      <w:r>
        <w:rPr>
          <w:spacing w:val="-7"/>
        </w:rPr>
        <w:t xml:space="preserve"> </w:t>
      </w:r>
      <w:r>
        <w:t>quasar</w:t>
      </w:r>
      <w:r>
        <w:rPr>
          <w:spacing w:val="-7"/>
        </w:rPr>
        <w:t xml:space="preserve"> </w:t>
      </w:r>
      <w:r>
        <w:t>catalogue</w:t>
      </w:r>
      <w:r>
        <w:rPr>
          <w:spacing w:val="-7"/>
        </w:rPr>
        <w:t xml:space="preserve"> </w:t>
      </w:r>
      <w:r>
        <w:t>gen- eration,</w:t>
      </w:r>
      <w:r>
        <w:rPr>
          <w:spacing w:val="-12"/>
        </w:rPr>
        <w:t xml:space="preserve"> </w:t>
      </w:r>
      <w:r>
        <w:t>a</w:t>
      </w:r>
      <w:r>
        <w:rPr>
          <w:spacing w:val="-14"/>
        </w:rPr>
        <w:t xml:space="preserve"> </w:t>
      </w:r>
      <w:r>
        <w:rPr>
          <w:spacing w:val="-3"/>
        </w:rPr>
        <w:t>key</w:t>
      </w:r>
      <w:r>
        <w:rPr>
          <w:spacing w:val="-14"/>
        </w:rPr>
        <w:t xml:space="preserve"> </w:t>
      </w:r>
      <w:r>
        <w:t>science</w:t>
      </w:r>
      <w:r>
        <w:rPr>
          <w:spacing w:val="-14"/>
        </w:rPr>
        <w:t xml:space="preserve"> </w:t>
      </w:r>
      <w:r>
        <w:t>output</w:t>
      </w:r>
      <w:r>
        <w:rPr>
          <w:spacing w:val="-14"/>
        </w:rPr>
        <w:t xml:space="preserve"> </w:t>
      </w:r>
      <w:r>
        <w:t>will</w:t>
      </w:r>
      <w:r>
        <w:rPr>
          <w:spacing w:val="-14"/>
        </w:rPr>
        <w:t xml:space="preserve"> </w:t>
      </w:r>
      <w:r>
        <w:t>be</w:t>
      </w:r>
      <w:r>
        <w:rPr>
          <w:spacing w:val="-14"/>
        </w:rPr>
        <w:t xml:space="preserve"> </w:t>
      </w:r>
      <w:r>
        <w:t>the</w:t>
      </w:r>
      <w:r>
        <w:rPr>
          <w:spacing w:val="-14"/>
        </w:rPr>
        <w:t xml:space="preserve"> </w:t>
      </w:r>
      <w:r>
        <w:t>study</w:t>
      </w:r>
      <w:r>
        <w:rPr>
          <w:spacing w:val="-14"/>
        </w:rPr>
        <w:t xml:space="preserve"> </w:t>
      </w:r>
      <w:r>
        <w:t>of</w:t>
      </w:r>
      <w:r>
        <w:rPr>
          <w:spacing w:val="-14"/>
        </w:rPr>
        <w:t xml:space="preserve"> </w:t>
      </w:r>
      <w:r>
        <w:t>the</w:t>
      </w:r>
      <w:r>
        <w:rPr>
          <w:spacing w:val="-14"/>
        </w:rPr>
        <w:t xml:space="preserve"> </w:t>
      </w:r>
      <w:r>
        <w:t>quasar</w:t>
      </w:r>
      <w:r>
        <w:rPr>
          <w:spacing w:val="-14"/>
        </w:rPr>
        <w:t xml:space="preserve"> </w:t>
      </w:r>
      <w:r>
        <w:t>demographics.</w:t>
      </w:r>
      <w:r>
        <w:rPr>
          <w:spacing w:val="3"/>
        </w:rPr>
        <w:t xml:space="preserve"> </w:t>
      </w:r>
      <w:r>
        <w:t>Luminosity</w:t>
      </w:r>
      <w:r>
        <w:rPr>
          <w:spacing w:val="-14"/>
        </w:rPr>
        <w:t xml:space="preserve"> </w:t>
      </w:r>
      <w:r>
        <w:t>function,</w:t>
      </w:r>
      <w:r>
        <w:rPr>
          <w:spacing w:val="-12"/>
        </w:rPr>
        <w:t xml:space="preserve"> </w:t>
      </w:r>
      <w:r>
        <w:t>clustering</w:t>
      </w:r>
      <w:r>
        <w:rPr>
          <w:spacing w:val="-14"/>
        </w:rPr>
        <w:t xml:space="preserve"> </w:t>
      </w:r>
      <w:r>
        <w:t>and higher-order statistics will be made in order to precisely determine the census of quasars, their</w:t>
      </w:r>
      <w:r>
        <w:rPr>
          <w:spacing w:val="-24"/>
        </w:rPr>
        <w:t xml:space="preserve"> </w:t>
      </w:r>
      <w:r>
        <w:t xml:space="preserve">environments, their host galaxy preferences and their evolution. All these are vital observational tests for galaxy formation models and theory (see WP4 below). The goal of this WP is to construct a quasar catalogue and make </w:t>
      </w:r>
      <w:r>
        <w:rPr>
          <w:spacing w:val="-3"/>
        </w:rPr>
        <w:t xml:space="preserve">key </w:t>
      </w:r>
      <w:r>
        <w:t xml:space="preserve">observational tests. Given the </w:t>
      </w:r>
      <w:r>
        <w:rPr>
          <w:spacing w:val="-5"/>
        </w:rPr>
        <w:t xml:space="preserve">P.I.s </w:t>
      </w:r>
      <w:r>
        <w:t>experience at these specific tasks, plus the effort level of PDRA1,</w:t>
      </w:r>
      <w:r>
        <w:rPr>
          <w:spacing w:val="-39"/>
        </w:rPr>
        <w:t xml:space="preserve"> </w:t>
      </w:r>
      <w:r>
        <w:t>PDRA2 and PhD this WP is deemed</w:t>
      </w:r>
      <w:r>
        <w:rPr>
          <w:spacing w:val="-8"/>
        </w:rPr>
        <w:t xml:space="preserve"> </w:t>
      </w:r>
      <w:r>
        <w:t>medium-risk.</w:t>
      </w:r>
    </w:p>
    <w:p w14:paraId="3134C679" w14:textId="52008CF5" w:rsidR="006770BD" w:rsidRDefault="00200F4C">
      <w:pPr>
        <w:pStyle w:val="BodyText"/>
        <w:spacing w:before="123" w:line="256" w:lineRule="auto"/>
        <w:ind w:left="162" w:right="220"/>
      </w:pPr>
      <w:r>
        <w:rPr>
          <w:noProof/>
          <w:lang w:val="en-GB" w:eastAsia="en-GB"/>
        </w:rPr>
        <mc:AlternateContent>
          <mc:Choice Requires="wps">
            <w:drawing>
              <wp:anchor distT="0" distB="0" distL="0" distR="0" simplePos="0" relativeHeight="251649024" behindDoc="0" locked="0" layoutInCell="1" allowOverlap="1" wp14:anchorId="21B0F1A8" wp14:editId="60DB23FD">
                <wp:simplePos x="0" y="0"/>
                <wp:positionH relativeFrom="page">
                  <wp:posOffset>737870</wp:posOffset>
                </wp:positionH>
                <wp:positionV relativeFrom="paragraph">
                  <wp:posOffset>673735</wp:posOffset>
                </wp:positionV>
                <wp:extent cx="2433955" cy="0"/>
                <wp:effectExtent l="13970" t="6985" r="9525" b="12065"/>
                <wp:wrapTopAndBottom/>
                <wp:docPr id="4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39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2D7378" id="Line 24"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8.1pt,53.05pt" to="249.7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" strokeweight=".14042mm">
                <w10:wrap type="topAndBottom" anchorx="page"/>
              </v:line>
            </w:pict>
          </mc:Fallback>
        </mc:AlternateContent>
      </w:r>
      <w:r w:rsidR="006A3F04">
        <w:rPr>
          <w:b/>
        </w:rPr>
        <w:t xml:space="preserve">WP2 is medium-risk, high-reward. Key Deliverables: </w:t>
      </w:r>
      <w:r w:rsidR="006A3F04">
        <w:t>A science-enabling compendium that will be the state-of-the-art quasar dataset for the 2020s. A suite of new, beyond-the-state-of-the-art quasar demographic measurements which are the boundary conditions for theoretical models.</w:t>
      </w:r>
    </w:p>
    <w:p w14:paraId="50AEE54D" w14:textId="77777777" w:rsidR="006770BD" w:rsidRDefault="006A3F04">
      <w:pPr>
        <w:ind w:left="162"/>
        <w:jc w:val="both"/>
        <w:rPr>
          <w:sz w:val="18"/>
        </w:rPr>
      </w:pPr>
      <w:r>
        <w:rPr>
          <w:position w:val="7"/>
          <w:sz w:val="14"/>
        </w:rPr>
        <w:t>11</w:t>
      </w:r>
      <w:bookmarkStart w:id="137" w:name="_bookmark20"/>
      <w:bookmarkEnd w:id="137"/>
      <w:r>
        <w:rPr>
          <w:position w:val="7"/>
          <w:sz w:val="14"/>
        </w:rPr>
        <w:t xml:space="preserve"> </w:t>
      </w:r>
      <w:r>
        <w:rPr>
          <w:sz w:val="18"/>
        </w:rPr>
        <w:t>Wilkinson, MD, Sci Data. 2016 Mar 15;3:160018. doi: 10.1038/sdata.2016.18.</w:t>
      </w:r>
    </w:p>
    <w:p w14:paraId="609F908A" w14:textId="77777777" w:rsidR="006770BD" w:rsidRDefault="006770BD">
      <w:pPr>
        <w:jc w:val="both"/>
        <w:rPr>
          <w:sz w:val="18"/>
        </w:rPr>
        <w:sectPr w:rsidR="006770BD">
          <w:pgSz w:w="11910" w:h="16840"/>
          <w:pgMar w:top="1000" w:right="940" w:bottom="1580" w:left="1000" w:header="413" w:footer="1393" w:gutter="0"/>
          <w:cols w:space="720"/>
        </w:sectPr>
      </w:pPr>
    </w:p>
    <w:p w14:paraId="6478E89B" w14:textId="77777777" w:rsidR="006770BD" w:rsidRDefault="006770BD">
      <w:pPr>
        <w:pStyle w:val="BodyText"/>
        <w:jc w:val="left"/>
        <w:rPr>
          <w:sz w:val="20"/>
        </w:rPr>
      </w:pPr>
    </w:p>
    <w:p w14:paraId="0D80606C" w14:textId="77777777" w:rsidR="006770BD" w:rsidRDefault="006770BD">
      <w:pPr>
        <w:pStyle w:val="BodyText"/>
        <w:spacing w:before="8" w:after="1"/>
        <w:jc w:val="left"/>
        <w:rPr>
          <w:sz w:val="13"/>
        </w:rPr>
      </w:pPr>
    </w:p>
    <w:p w14:paraId="10FFC81C" w14:textId="34020309" w:rsidR="006770BD" w:rsidRDefault="00200F4C">
      <w:pPr>
        <w:pStyle w:val="BodyText"/>
        <w:ind w:left="449"/>
        <w:jc w:val="left"/>
        <w:rPr>
          <w:sz w:val="20"/>
        </w:rPr>
      </w:pPr>
      <w:r>
        <w:rPr>
          <w:noProof/>
          <w:sz w:val="20"/>
          <w:lang w:val="en-GB" w:eastAsia="en-GB"/>
        </w:rPr>
        <mc:AlternateContent>
          <mc:Choice Requires="wpg">
            <w:drawing>
              <wp:inline distT="0" distB="0" distL="0" distR="0" wp14:anchorId="1C337F1E" wp14:editId="32DBC42F">
                <wp:extent cx="5606415" cy="3020695"/>
                <wp:effectExtent l="3810" t="1270" r="0" b="6985"/>
                <wp:docPr id="3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6415" cy="3020695"/>
                          <a:chOff x="0" y="0"/>
                          <a:chExt cx="8829" cy="4757"/>
                        </a:xfrm>
                      </wpg:grpSpPr>
                      <pic:pic xmlns:pic="http://schemas.openxmlformats.org/drawingml/2006/picture">
                        <pic:nvPicPr>
                          <pic:cNvPr id="39"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8" y="180"/>
                            <a:ext cx="8605" cy="4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Freeform 22"/>
                        <wps:cNvSpPr>
                          <a:spLocks/>
                        </wps:cNvSpPr>
                        <wps:spPr bwMode="auto">
                          <a:xfrm>
                            <a:off x="14" y="14"/>
                            <a:ext cx="8799" cy="4728"/>
                          </a:xfrm>
                          <a:custGeom>
                            <a:avLst/>
                            <a:gdLst>
                              <a:gd name="T0" fmla="+- 0 7894 15"/>
                              <a:gd name="T1" fmla="*/ T0 w 8799"/>
                              <a:gd name="T2" fmla="+- 0 15 15"/>
                              <a:gd name="T3" fmla="*/ 15 h 4728"/>
                              <a:gd name="T4" fmla="+- 0 8092 15"/>
                              <a:gd name="T5" fmla="*/ T4 w 8799"/>
                              <a:gd name="T6" fmla="+- 0 16 15"/>
                              <a:gd name="T7" fmla="*/ 16 h 4728"/>
                              <a:gd name="T8" fmla="+- 0 8245 15"/>
                              <a:gd name="T9" fmla="*/ T8 w 8799"/>
                              <a:gd name="T10" fmla="+- 0 23 15"/>
                              <a:gd name="T11" fmla="*/ 23 h 4728"/>
                              <a:gd name="T12" fmla="+- 0 8373 15"/>
                              <a:gd name="T13" fmla="*/ T12 w 8799"/>
                              <a:gd name="T14" fmla="+- 0 43 15"/>
                              <a:gd name="T15" fmla="*/ 43 h 4728"/>
                              <a:gd name="T16" fmla="+- 0 8509 15"/>
                              <a:gd name="T17" fmla="*/ T16 w 8799"/>
                              <a:gd name="T18" fmla="+- 0 93 15"/>
                              <a:gd name="T19" fmla="*/ 93 h 4728"/>
                              <a:gd name="T20" fmla="+- 0 8638 15"/>
                              <a:gd name="T21" fmla="*/ T20 w 8799"/>
                              <a:gd name="T22" fmla="+- 0 190 15"/>
                              <a:gd name="T23" fmla="*/ 190 h 4728"/>
                              <a:gd name="T24" fmla="+- 0 8735 15"/>
                              <a:gd name="T25" fmla="*/ T24 w 8799"/>
                              <a:gd name="T26" fmla="+- 0 319 15"/>
                              <a:gd name="T27" fmla="*/ 319 h 4728"/>
                              <a:gd name="T28" fmla="+- 0 8785 15"/>
                              <a:gd name="T29" fmla="*/ T28 w 8799"/>
                              <a:gd name="T30" fmla="+- 0 455 15"/>
                              <a:gd name="T31" fmla="*/ 455 h 4728"/>
                              <a:gd name="T32" fmla="+- 0 8805 15"/>
                              <a:gd name="T33" fmla="*/ T32 w 8799"/>
                              <a:gd name="T34" fmla="+- 0 584 15"/>
                              <a:gd name="T35" fmla="*/ 584 h 4728"/>
                              <a:gd name="T36" fmla="+- 0 8813 15"/>
                              <a:gd name="T37" fmla="*/ T36 w 8799"/>
                              <a:gd name="T38" fmla="+- 0 738 15"/>
                              <a:gd name="T39" fmla="*/ 738 h 4728"/>
                              <a:gd name="T40" fmla="+- 0 8814 15"/>
                              <a:gd name="T41" fmla="*/ T40 w 8799"/>
                              <a:gd name="T42" fmla="+- 0 938 15"/>
                              <a:gd name="T43" fmla="*/ 938 h 4728"/>
                              <a:gd name="T44" fmla="+- 0 8813 15"/>
                              <a:gd name="T45" fmla="*/ T44 w 8799"/>
                              <a:gd name="T46" fmla="+- 0 3928 15"/>
                              <a:gd name="T47" fmla="*/ 3928 h 4728"/>
                              <a:gd name="T48" fmla="+- 0 8810 15"/>
                              <a:gd name="T49" fmla="*/ T48 w 8799"/>
                              <a:gd name="T50" fmla="+- 0 4101 15"/>
                              <a:gd name="T51" fmla="*/ 4101 h 4728"/>
                              <a:gd name="T52" fmla="+- 0 8797 15"/>
                              <a:gd name="T53" fmla="*/ T52 w 8799"/>
                              <a:gd name="T54" fmla="+- 0 4239 15"/>
                              <a:gd name="T55" fmla="*/ 4239 h 4728"/>
                              <a:gd name="T56" fmla="+- 0 8769 15"/>
                              <a:gd name="T57" fmla="*/ T56 w 8799"/>
                              <a:gd name="T58" fmla="+- 0 4363 15"/>
                              <a:gd name="T59" fmla="*/ 4363 h 4728"/>
                              <a:gd name="T60" fmla="+- 0 8691 15"/>
                              <a:gd name="T61" fmla="*/ T60 w 8799"/>
                              <a:gd name="T62" fmla="+- 0 4506 15"/>
                              <a:gd name="T63" fmla="*/ 4506 h 4728"/>
                              <a:gd name="T64" fmla="+- 0 8577 15"/>
                              <a:gd name="T65" fmla="*/ T64 w 8799"/>
                              <a:gd name="T66" fmla="+- 0 4620 15"/>
                              <a:gd name="T67" fmla="*/ 4620 h 4728"/>
                              <a:gd name="T68" fmla="+- 0 8434 15"/>
                              <a:gd name="T69" fmla="*/ T68 w 8799"/>
                              <a:gd name="T70" fmla="+- 0 4697 15"/>
                              <a:gd name="T71" fmla="*/ 4697 h 4728"/>
                              <a:gd name="T72" fmla="+- 0 8311 15"/>
                              <a:gd name="T73" fmla="*/ T72 w 8799"/>
                              <a:gd name="T74" fmla="+- 0 4726 15"/>
                              <a:gd name="T75" fmla="*/ 4726 h 4728"/>
                              <a:gd name="T76" fmla="+- 0 8172 15"/>
                              <a:gd name="T77" fmla="*/ T76 w 8799"/>
                              <a:gd name="T78" fmla="+- 0 4739 15"/>
                              <a:gd name="T79" fmla="*/ 4739 h 4728"/>
                              <a:gd name="T80" fmla="+- 0 7997 15"/>
                              <a:gd name="T81" fmla="*/ T80 w 8799"/>
                              <a:gd name="T82" fmla="+- 0 4742 15"/>
                              <a:gd name="T83" fmla="*/ 4742 h 4728"/>
                              <a:gd name="T84" fmla="+- 0 934 15"/>
                              <a:gd name="T85" fmla="*/ T84 w 8799"/>
                              <a:gd name="T86" fmla="+- 0 4742 15"/>
                              <a:gd name="T87" fmla="*/ 4742 h 4728"/>
                              <a:gd name="T88" fmla="+- 0 736 15"/>
                              <a:gd name="T89" fmla="*/ T88 w 8799"/>
                              <a:gd name="T90" fmla="+- 0 4741 15"/>
                              <a:gd name="T91" fmla="*/ 4741 h 4728"/>
                              <a:gd name="T92" fmla="+- 0 583 15"/>
                              <a:gd name="T93" fmla="*/ T92 w 8799"/>
                              <a:gd name="T94" fmla="+- 0 4734 15"/>
                              <a:gd name="T95" fmla="*/ 4734 h 4728"/>
                              <a:gd name="T96" fmla="+- 0 455 15"/>
                              <a:gd name="T97" fmla="*/ T96 w 8799"/>
                              <a:gd name="T98" fmla="+- 0 4714 15"/>
                              <a:gd name="T99" fmla="*/ 4714 h 4728"/>
                              <a:gd name="T100" fmla="+- 0 319 15"/>
                              <a:gd name="T101" fmla="*/ T100 w 8799"/>
                              <a:gd name="T102" fmla="+- 0 4664 15"/>
                              <a:gd name="T103" fmla="*/ 4664 h 4728"/>
                              <a:gd name="T104" fmla="+- 0 190 15"/>
                              <a:gd name="T105" fmla="*/ T104 w 8799"/>
                              <a:gd name="T106" fmla="+- 0 4567 15"/>
                              <a:gd name="T107" fmla="*/ 4567 h 4728"/>
                              <a:gd name="T108" fmla="+- 0 93 15"/>
                              <a:gd name="T109" fmla="*/ T108 w 8799"/>
                              <a:gd name="T110" fmla="+- 0 4437 15"/>
                              <a:gd name="T111" fmla="*/ 4437 h 4728"/>
                              <a:gd name="T112" fmla="+- 0 43 15"/>
                              <a:gd name="T113" fmla="*/ T112 w 8799"/>
                              <a:gd name="T114" fmla="+- 0 4302 15"/>
                              <a:gd name="T115" fmla="*/ 4302 h 4728"/>
                              <a:gd name="T116" fmla="+- 0 23 15"/>
                              <a:gd name="T117" fmla="*/ T116 w 8799"/>
                              <a:gd name="T118" fmla="+- 0 4173 15"/>
                              <a:gd name="T119" fmla="*/ 4173 h 4728"/>
                              <a:gd name="T120" fmla="+- 0 16 15"/>
                              <a:gd name="T121" fmla="*/ T120 w 8799"/>
                              <a:gd name="T122" fmla="+- 0 4019 15"/>
                              <a:gd name="T123" fmla="*/ 4019 h 4728"/>
                              <a:gd name="T124" fmla="+- 0 15 15"/>
                              <a:gd name="T125" fmla="*/ T124 w 8799"/>
                              <a:gd name="T126" fmla="+- 0 3819 15"/>
                              <a:gd name="T127" fmla="*/ 3819 h 4728"/>
                              <a:gd name="T128" fmla="+- 0 15 15"/>
                              <a:gd name="T129" fmla="*/ T128 w 8799"/>
                              <a:gd name="T130" fmla="+- 0 828 15"/>
                              <a:gd name="T131" fmla="*/ 828 h 4728"/>
                              <a:gd name="T132" fmla="+- 0 18 15"/>
                              <a:gd name="T133" fmla="*/ T132 w 8799"/>
                              <a:gd name="T134" fmla="+- 0 656 15"/>
                              <a:gd name="T135" fmla="*/ 656 h 4728"/>
                              <a:gd name="T136" fmla="+- 0 31 15"/>
                              <a:gd name="T137" fmla="*/ T136 w 8799"/>
                              <a:gd name="T138" fmla="+- 0 517 15"/>
                              <a:gd name="T139" fmla="*/ 517 h 4728"/>
                              <a:gd name="T140" fmla="+- 0 60 15"/>
                              <a:gd name="T141" fmla="*/ T140 w 8799"/>
                              <a:gd name="T142" fmla="+- 0 394 15"/>
                              <a:gd name="T143" fmla="*/ 394 h 4728"/>
                              <a:gd name="T144" fmla="+- 0 137 15"/>
                              <a:gd name="T145" fmla="*/ T144 w 8799"/>
                              <a:gd name="T146" fmla="+- 0 251 15"/>
                              <a:gd name="T147" fmla="*/ 251 h 4728"/>
                              <a:gd name="T148" fmla="+- 0 251 15"/>
                              <a:gd name="T149" fmla="*/ T148 w 8799"/>
                              <a:gd name="T150" fmla="+- 0 137 15"/>
                              <a:gd name="T151" fmla="*/ 137 h 4728"/>
                              <a:gd name="T152" fmla="+- 0 394 15"/>
                              <a:gd name="T153" fmla="*/ T152 w 8799"/>
                              <a:gd name="T154" fmla="+- 0 60 15"/>
                              <a:gd name="T155" fmla="*/ 60 h 4728"/>
                              <a:gd name="T156" fmla="+- 0 517 15"/>
                              <a:gd name="T157" fmla="*/ T156 w 8799"/>
                              <a:gd name="T158" fmla="+- 0 31 15"/>
                              <a:gd name="T159" fmla="*/ 31 h 4728"/>
                              <a:gd name="T160" fmla="+- 0 656 15"/>
                              <a:gd name="T161" fmla="*/ T160 w 8799"/>
                              <a:gd name="T162" fmla="+- 0 18 15"/>
                              <a:gd name="T163" fmla="*/ 18 h 4728"/>
                              <a:gd name="T164" fmla="+- 0 831 15"/>
                              <a:gd name="T165" fmla="*/ T164 w 8799"/>
                              <a:gd name="T166" fmla="+- 0 15 15"/>
                              <a:gd name="T167" fmla="*/ 15 h 4728"/>
                              <a:gd name="T168" fmla="+- 0 934 15"/>
                              <a:gd name="T169" fmla="*/ T168 w 8799"/>
                              <a:gd name="T170" fmla="+- 0 15 15"/>
                              <a:gd name="T171" fmla="*/ 15 h 4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799" h="4728">
                                <a:moveTo>
                                  <a:pt x="919" y="0"/>
                                </a:moveTo>
                                <a:lnTo>
                                  <a:pt x="7879" y="0"/>
                                </a:lnTo>
                                <a:lnTo>
                                  <a:pt x="7985" y="0"/>
                                </a:lnTo>
                                <a:lnTo>
                                  <a:pt x="8077" y="1"/>
                                </a:lnTo>
                                <a:lnTo>
                                  <a:pt x="8158" y="3"/>
                                </a:lnTo>
                                <a:lnTo>
                                  <a:pt x="8230" y="8"/>
                                </a:lnTo>
                                <a:lnTo>
                                  <a:pt x="8296" y="16"/>
                                </a:lnTo>
                                <a:lnTo>
                                  <a:pt x="8358" y="28"/>
                                </a:lnTo>
                                <a:lnTo>
                                  <a:pt x="8419" y="45"/>
                                </a:lnTo>
                                <a:lnTo>
                                  <a:pt x="8494" y="78"/>
                                </a:lnTo>
                                <a:lnTo>
                                  <a:pt x="8562" y="122"/>
                                </a:lnTo>
                                <a:lnTo>
                                  <a:pt x="8623" y="175"/>
                                </a:lnTo>
                                <a:lnTo>
                                  <a:pt x="8676" y="236"/>
                                </a:lnTo>
                                <a:lnTo>
                                  <a:pt x="8720" y="304"/>
                                </a:lnTo>
                                <a:lnTo>
                                  <a:pt x="8754" y="379"/>
                                </a:lnTo>
                                <a:lnTo>
                                  <a:pt x="8770" y="440"/>
                                </a:lnTo>
                                <a:lnTo>
                                  <a:pt x="8782" y="502"/>
                                </a:lnTo>
                                <a:lnTo>
                                  <a:pt x="8790" y="569"/>
                                </a:lnTo>
                                <a:lnTo>
                                  <a:pt x="8795" y="641"/>
                                </a:lnTo>
                                <a:lnTo>
                                  <a:pt x="8798" y="723"/>
                                </a:lnTo>
                                <a:lnTo>
                                  <a:pt x="8798" y="816"/>
                                </a:lnTo>
                                <a:lnTo>
                                  <a:pt x="8799" y="923"/>
                                </a:lnTo>
                                <a:lnTo>
                                  <a:pt x="8799" y="3808"/>
                                </a:lnTo>
                                <a:lnTo>
                                  <a:pt x="8798" y="3913"/>
                                </a:lnTo>
                                <a:lnTo>
                                  <a:pt x="8798" y="4005"/>
                                </a:lnTo>
                                <a:lnTo>
                                  <a:pt x="8795" y="4086"/>
                                </a:lnTo>
                                <a:lnTo>
                                  <a:pt x="8790" y="4158"/>
                                </a:lnTo>
                                <a:lnTo>
                                  <a:pt x="8782" y="4224"/>
                                </a:lnTo>
                                <a:lnTo>
                                  <a:pt x="8770" y="4287"/>
                                </a:lnTo>
                                <a:lnTo>
                                  <a:pt x="8754" y="4348"/>
                                </a:lnTo>
                                <a:lnTo>
                                  <a:pt x="8720" y="4422"/>
                                </a:lnTo>
                                <a:lnTo>
                                  <a:pt x="8676" y="4491"/>
                                </a:lnTo>
                                <a:lnTo>
                                  <a:pt x="8623" y="4552"/>
                                </a:lnTo>
                                <a:lnTo>
                                  <a:pt x="8562" y="4605"/>
                                </a:lnTo>
                                <a:lnTo>
                                  <a:pt x="8494" y="4649"/>
                                </a:lnTo>
                                <a:lnTo>
                                  <a:pt x="8419" y="4682"/>
                                </a:lnTo>
                                <a:lnTo>
                                  <a:pt x="8358" y="4699"/>
                                </a:lnTo>
                                <a:lnTo>
                                  <a:pt x="8296" y="4711"/>
                                </a:lnTo>
                                <a:lnTo>
                                  <a:pt x="8229" y="4719"/>
                                </a:lnTo>
                                <a:lnTo>
                                  <a:pt x="8157" y="4724"/>
                                </a:lnTo>
                                <a:lnTo>
                                  <a:pt x="8075" y="4726"/>
                                </a:lnTo>
                                <a:lnTo>
                                  <a:pt x="7982" y="4727"/>
                                </a:lnTo>
                                <a:lnTo>
                                  <a:pt x="7875" y="4727"/>
                                </a:lnTo>
                                <a:lnTo>
                                  <a:pt x="919" y="4727"/>
                                </a:lnTo>
                                <a:lnTo>
                                  <a:pt x="813" y="4727"/>
                                </a:lnTo>
                                <a:lnTo>
                                  <a:pt x="721" y="4726"/>
                                </a:lnTo>
                                <a:lnTo>
                                  <a:pt x="641" y="4724"/>
                                </a:lnTo>
                                <a:lnTo>
                                  <a:pt x="568" y="4719"/>
                                </a:lnTo>
                                <a:lnTo>
                                  <a:pt x="502" y="4711"/>
                                </a:lnTo>
                                <a:lnTo>
                                  <a:pt x="440" y="4699"/>
                                </a:lnTo>
                                <a:lnTo>
                                  <a:pt x="379" y="4682"/>
                                </a:lnTo>
                                <a:lnTo>
                                  <a:pt x="304" y="4649"/>
                                </a:lnTo>
                                <a:lnTo>
                                  <a:pt x="236" y="4605"/>
                                </a:lnTo>
                                <a:lnTo>
                                  <a:pt x="175" y="4552"/>
                                </a:lnTo>
                                <a:lnTo>
                                  <a:pt x="122" y="4491"/>
                                </a:lnTo>
                                <a:lnTo>
                                  <a:pt x="78" y="4422"/>
                                </a:lnTo>
                                <a:lnTo>
                                  <a:pt x="45" y="4348"/>
                                </a:lnTo>
                                <a:lnTo>
                                  <a:pt x="28" y="4287"/>
                                </a:lnTo>
                                <a:lnTo>
                                  <a:pt x="16" y="4224"/>
                                </a:lnTo>
                                <a:lnTo>
                                  <a:pt x="8" y="4158"/>
                                </a:lnTo>
                                <a:lnTo>
                                  <a:pt x="3" y="4085"/>
                                </a:lnTo>
                                <a:lnTo>
                                  <a:pt x="1" y="4004"/>
                                </a:lnTo>
                                <a:lnTo>
                                  <a:pt x="0" y="3911"/>
                                </a:lnTo>
                                <a:lnTo>
                                  <a:pt x="0" y="3804"/>
                                </a:lnTo>
                                <a:lnTo>
                                  <a:pt x="0" y="919"/>
                                </a:lnTo>
                                <a:lnTo>
                                  <a:pt x="0" y="813"/>
                                </a:lnTo>
                                <a:lnTo>
                                  <a:pt x="1" y="721"/>
                                </a:lnTo>
                                <a:lnTo>
                                  <a:pt x="3" y="641"/>
                                </a:lnTo>
                                <a:lnTo>
                                  <a:pt x="8" y="568"/>
                                </a:lnTo>
                                <a:lnTo>
                                  <a:pt x="16" y="502"/>
                                </a:lnTo>
                                <a:lnTo>
                                  <a:pt x="28" y="440"/>
                                </a:lnTo>
                                <a:lnTo>
                                  <a:pt x="45" y="379"/>
                                </a:lnTo>
                                <a:lnTo>
                                  <a:pt x="78" y="304"/>
                                </a:lnTo>
                                <a:lnTo>
                                  <a:pt x="122" y="236"/>
                                </a:lnTo>
                                <a:lnTo>
                                  <a:pt x="175" y="175"/>
                                </a:lnTo>
                                <a:lnTo>
                                  <a:pt x="236" y="122"/>
                                </a:lnTo>
                                <a:lnTo>
                                  <a:pt x="304" y="78"/>
                                </a:lnTo>
                                <a:lnTo>
                                  <a:pt x="379" y="45"/>
                                </a:lnTo>
                                <a:lnTo>
                                  <a:pt x="440" y="28"/>
                                </a:lnTo>
                                <a:lnTo>
                                  <a:pt x="502" y="16"/>
                                </a:lnTo>
                                <a:lnTo>
                                  <a:pt x="569" y="8"/>
                                </a:lnTo>
                                <a:lnTo>
                                  <a:pt x="641" y="3"/>
                                </a:lnTo>
                                <a:lnTo>
                                  <a:pt x="723" y="1"/>
                                </a:lnTo>
                                <a:lnTo>
                                  <a:pt x="816" y="0"/>
                                </a:lnTo>
                                <a:lnTo>
                                  <a:pt x="923" y="0"/>
                                </a:lnTo>
                                <a:lnTo>
                                  <a:pt x="919" y="0"/>
                                </a:lnTo>
                                <a:close/>
                              </a:path>
                            </a:pathLst>
                          </a:custGeom>
                          <a:noFill/>
                          <a:ln w="1850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76AE9D" id="Group 21" o:spid="_x0000_s1026" style="width:441.45pt;height:237.85pt;mso-position-horizontal-relative:char;mso-position-vertical-relative:line" coordsize="8829,4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">
                <v:shape id="Picture 23" o:spid="_x0000_s1027" type="#_x0000_t75" style="position:absolute;left:28;top:180;width:8605;height:4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WubEAAAA2wAAAA8AAABkcnMvZG93bnJldi54bWxEj0FrwkAUhO9C/8PyCt500wbERteQFgQV&#10;KrotPT+zr0lo9m3Irpr++25B8DjMzDfMMh9sKy7U+8axgqdpAoK4dKbhSsHnx3oyB+EDssHWMSn4&#10;JQ/56mG0xMy4Kx/pokMlIoR9hgrqELpMSl/WZNFPXUccvW/XWwxR9pU0PV4j3LbyOUlm0mLDcaHG&#10;jt5qKn/02So4bN/Tgra60OUX653tXvcnfVRq/DgUCxCBhnAP39oboyB9gf8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WubEAAAA2wAAAA8AAAAAAAAAAAAAAAAA&#10;nwIAAGRycy9kb3ducmV2LnhtbFBLBQYAAAAABAAEAPcAAACQAwAAAAA=&#10;">
                  <v:imagedata r:id="rId76" o:title=""/>
                </v:shape>
                <v:shape id="Freeform 22" o:spid="_x0000_s1028" style="position:absolute;left:14;top:14;width:8799;height:4728;visibility:visible;mso-wrap-style:square;v-text-anchor:top" coordsize="8799,4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8AA&#10;AADbAAAADwAAAGRycy9kb3ducmV2LnhtbERPTYvCMBC9C/sfwix4kTVVVKQaZREFWb1YvextaMam&#10;bDMJTdT67zcHwePjfS/XnW3EndpQO1YwGmYgiEuna64UXM67rzmIEJE1No5JwZMCrFcfvSXm2j34&#10;RPciViKFcMhRgYnR51KG0pDFMHSeOHFX11qMCbaV1C0+Urht5DjLZtJizanBoKeNofKvuFkF1dT8&#10;zLvnxfNmWx4PdbH1g99Mqf5n970AEamLb/HLvdcKJml9+p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l/D8AAAADbAAAADwAAAAAAAAAAAAAAAACYAgAAZHJzL2Rvd25y&#10;ZXYueG1sUEsFBgAAAAAEAAQA9QAAAIUDAAAAAA==&#10;" path="m919,l7879,r106,l8077,1r81,2l8230,8r66,8l8358,28r61,17l8494,78r68,44l8623,175r53,61l8720,304r34,75l8770,440r12,62l8790,569r5,72l8798,723r,93l8799,923r,2885l8798,3913r,92l8795,4086r-5,72l8782,4224r-12,63l8754,4348r-34,74l8676,4491r-53,61l8562,4605r-68,44l8419,4682r-61,17l8296,4711r-67,8l8157,4724r-82,2l7982,4727r-107,l919,4727r-106,l721,4726r-80,-2l568,4719r-66,-8l440,4699r-61,-17l304,4649r-68,-44l175,4552r-53,-61l78,4422,45,4348,28,4287,16,4224,8,4158,3,4085,1,4004,,3911,,3804,,919,,813,1,721,3,641,8,568r8,-66l28,440,45,379,78,304r44,-68l175,175r61,-53l304,78,379,45,440,28,502,16,569,8,641,3,723,1,816,,923,r-4,xe" filled="f" strokeweight=".51397mm">
                  <v:path arrowok="t" o:connecttype="custom" o:connectlocs="7879,15;8077,16;8230,23;8358,43;8494,93;8623,190;8720,319;8770,455;8790,584;8798,738;8799,938;8798,3928;8795,4101;8782,4239;8754,4363;8676,4506;8562,4620;8419,4697;8296,4726;8157,4739;7982,4742;919,4742;721,4741;568,4734;440,4714;304,4664;175,4567;78,4437;28,4302;8,4173;1,4019;0,3819;0,828;3,656;16,517;45,394;122,251;236,137;379,60;502,31;641,18;816,15;919,15" o:connectangles="0,0,0,0,0,0,0,0,0,0,0,0,0,0,0,0,0,0,0,0,0,0,0,0,0,0,0,0,0,0,0,0,0,0,0,0,0,0,0,0,0,0,0"/>
                </v:shape>
                <w10:anchorlock/>
              </v:group>
            </w:pict>
          </mc:Fallback>
        </mc:AlternateContent>
      </w:r>
    </w:p>
    <w:p w14:paraId="3FAC887A" w14:textId="77777777" w:rsidR="006770BD" w:rsidRDefault="006770BD">
      <w:pPr>
        <w:pStyle w:val="BodyText"/>
        <w:spacing w:before="3"/>
        <w:jc w:val="left"/>
        <w:rPr>
          <w:sz w:val="18"/>
        </w:rPr>
      </w:pPr>
    </w:p>
    <w:p w14:paraId="58FC93E6" w14:textId="11D683F4" w:rsidR="006770BD" w:rsidRDefault="00200F4C">
      <w:pPr>
        <w:pStyle w:val="BodyText"/>
        <w:spacing w:before="96" w:line="254" w:lineRule="auto"/>
        <w:ind w:left="162" w:right="220"/>
      </w:pPr>
      <w:r>
        <w:rPr>
          <w:noProof/>
          <w:lang w:val="en-GB" w:eastAsia="en-GB"/>
        </w:rPr>
        <mc:AlternateContent>
          <mc:Choice Requires="wps">
            <w:drawing>
              <wp:anchor distT="0" distB="0" distL="114300" distR="114300" simplePos="0" relativeHeight="251675648" behindDoc="1" locked="0" layoutInCell="1" allowOverlap="1" wp14:anchorId="6AAFB63F" wp14:editId="2C31E979">
                <wp:simplePos x="0" y="0"/>
                <wp:positionH relativeFrom="page">
                  <wp:posOffset>5882640</wp:posOffset>
                </wp:positionH>
                <wp:positionV relativeFrom="paragraph">
                  <wp:posOffset>255905</wp:posOffset>
                </wp:positionV>
                <wp:extent cx="107950" cy="240665"/>
                <wp:effectExtent l="0" t="3810" r="635" b="3175"/>
                <wp:wrapNone/>
                <wp:docPr id="3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AF3C4"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FB63F" id="Text Box 20" o:spid="_x0000_s1043" type="#_x0000_t202" style="position:absolute;left:0;text-align:left;margin-left:463.2pt;margin-top:20.15pt;width:8.5pt;height:18.9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" filled="f" stroked="f">
                <v:textbox inset="0,0,0,0">
                  <w:txbxContent>
                    <w:p w14:paraId="207AF3C4"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Figure 3: From </w:t>
      </w:r>
      <w:hyperlink w:anchor="_bookmark25" w:history="1">
        <w:r w:rsidR="006A3F04">
          <w:t xml:space="preserve">Anglés-Alcázar et al. </w:t>
        </w:r>
      </w:hyperlink>
      <w:hyperlink w:anchor="_bookmark25" w:history="1">
        <w:r w:rsidR="006A3F04">
          <w:t>(2013):</w:t>
        </w:r>
      </w:hyperlink>
      <w:r w:rsidR="006A3F04">
        <w:t xml:space="preserve"> inferred accretion rates as a function of time for a black hole located at the center of each simulated </w:t>
      </w:r>
      <w:r w:rsidR="006A3F04">
        <w:rPr>
          <w:spacing w:val="-3"/>
        </w:rPr>
        <w:t xml:space="preserve">galaxy.  </w:t>
      </w:r>
      <w:r w:rsidR="006A3F04">
        <w:t xml:space="preserve">Black hole masses are taken from the </w:t>
      </w:r>
      <w:r w:rsidR="006A3F04">
        <w:rPr>
          <w:i/>
        </w:rPr>
        <w:t>M</w:t>
      </w:r>
      <w:r w:rsidR="006A3F04">
        <w:rPr>
          <w:vertAlign w:val="subscript"/>
        </w:rPr>
        <w:t>BH</w:t>
      </w:r>
      <w:r w:rsidR="006A3F04">
        <w:t xml:space="preserve">  </w:t>
      </w:r>
      <w:r w:rsidR="006A3F04">
        <w:rPr>
          <w:i/>
        </w:rPr>
        <w:t>M</w:t>
      </w:r>
      <w:r w:rsidR="006A3F04">
        <w:rPr>
          <w:vertAlign w:val="subscript"/>
        </w:rPr>
        <w:t>bulge</w:t>
      </w:r>
      <w:r w:rsidR="006A3F04">
        <w:t xml:space="preserve">  relation  for the total stellar mass within the effective radius at all times, and accretion rates are calculated based on the</w:t>
      </w:r>
      <w:r w:rsidR="006A3F04">
        <w:rPr>
          <w:spacing w:val="-4"/>
        </w:rPr>
        <w:t xml:space="preserve"> </w:t>
      </w:r>
      <w:r w:rsidR="006A3F04">
        <w:t>properties</w:t>
      </w:r>
      <w:r w:rsidR="006A3F04">
        <w:rPr>
          <w:spacing w:val="-4"/>
        </w:rPr>
        <w:t xml:space="preserve"> </w:t>
      </w:r>
      <w:r w:rsidR="006A3F04">
        <w:t>of</w:t>
      </w:r>
      <w:r w:rsidR="006A3F04">
        <w:rPr>
          <w:spacing w:val="-4"/>
        </w:rPr>
        <w:t xml:space="preserve"> </w:t>
      </w:r>
      <w:r w:rsidR="006A3F04">
        <w:t>the</w:t>
      </w:r>
      <w:r w:rsidR="006A3F04">
        <w:rPr>
          <w:spacing w:val="-4"/>
        </w:rPr>
        <w:t xml:space="preserve"> </w:t>
      </w:r>
      <w:r w:rsidR="006A3F04">
        <w:t>host</w:t>
      </w:r>
      <w:r w:rsidR="006A3F04">
        <w:rPr>
          <w:spacing w:val="-4"/>
        </w:rPr>
        <w:t xml:space="preserve"> </w:t>
      </w:r>
      <w:r w:rsidR="006A3F04">
        <w:t>galaxy</w:t>
      </w:r>
      <w:r w:rsidR="006A3F04">
        <w:rPr>
          <w:spacing w:val="-4"/>
        </w:rPr>
        <w:t xml:space="preserve"> </w:t>
      </w:r>
      <w:r w:rsidR="006A3F04">
        <w:t>over</w:t>
      </w:r>
      <w:r w:rsidR="006A3F04">
        <w:rPr>
          <w:spacing w:val="-4"/>
        </w:rPr>
        <w:t xml:space="preserve"> </w:t>
      </w:r>
      <w:r w:rsidR="006A3F04">
        <w:t>time,</w:t>
      </w:r>
      <w:r w:rsidR="006A3F04">
        <w:rPr>
          <w:spacing w:val="-3"/>
        </w:rPr>
        <w:t xml:space="preserve"> </w:t>
      </w:r>
      <w:r w:rsidR="006A3F04">
        <w:t>according</w:t>
      </w:r>
      <w:r w:rsidR="006A3F04">
        <w:rPr>
          <w:spacing w:val="-4"/>
        </w:rPr>
        <w:t xml:space="preserve"> </w:t>
      </w:r>
      <w:r w:rsidR="006A3F04">
        <w:t>to</w:t>
      </w:r>
      <w:r w:rsidR="006A3F04">
        <w:rPr>
          <w:spacing w:val="-4"/>
        </w:rPr>
        <w:t xml:space="preserve"> </w:t>
      </w:r>
      <w:r w:rsidR="006A3F04">
        <w:t>(1)</w:t>
      </w:r>
      <w:r w:rsidR="006A3F04">
        <w:rPr>
          <w:spacing w:val="-4"/>
        </w:rPr>
        <w:t xml:space="preserve"> </w:t>
      </w:r>
      <w:r w:rsidR="006A3F04">
        <w:t>the</w:t>
      </w:r>
      <w:r w:rsidR="006A3F04">
        <w:rPr>
          <w:spacing w:val="-4"/>
        </w:rPr>
        <w:t xml:space="preserve"> </w:t>
      </w:r>
      <w:r w:rsidR="006A3F04">
        <w:t>Bondi-Hoyle-Lyttleton</w:t>
      </w:r>
      <w:r w:rsidR="006A3F04">
        <w:rPr>
          <w:spacing w:val="-4"/>
        </w:rPr>
        <w:t xml:space="preserve"> </w:t>
      </w:r>
      <w:r w:rsidR="006A3F04">
        <w:t>parameterization</w:t>
      </w:r>
      <w:r w:rsidR="006A3F04">
        <w:rPr>
          <w:spacing w:val="-4"/>
        </w:rPr>
        <w:t xml:space="preserve"> </w:t>
      </w:r>
      <w:r w:rsidR="006A3F04">
        <w:t>with the</w:t>
      </w:r>
      <w:r w:rsidR="006A3F04">
        <w:rPr>
          <w:spacing w:val="-5"/>
        </w:rPr>
        <w:t xml:space="preserve"> </w:t>
      </w:r>
      <w:r w:rsidR="006A3F04">
        <w:t>“boost-factor”</w:t>
      </w:r>
      <w:r w:rsidR="006A3F04">
        <w:rPr>
          <w:spacing w:val="-5"/>
        </w:rPr>
        <w:t xml:space="preserve"> </w:t>
      </w:r>
      <w:r w:rsidR="006A3F04">
        <w:rPr>
          <w:rFonts w:ascii="Century Gothic" w:hAnsi="Century Gothic"/>
          <w:i/>
        </w:rPr>
        <w:t>α</w:t>
      </w:r>
      <w:r w:rsidR="006A3F04">
        <w:rPr>
          <w:rFonts w:ascii="Century Gothic" w:hAnsi="Century Gothic"/>
          <w:i/>
          <w:spacing w:val="5"/>
        </w:rPr>
        <w:t xml:space="preserve"> </w:t>
      </w:r>
      <w:r w:rsidR="006A3F04">
        <w:t>=</w:t>
      </w:r>
      <w:r w:rsidR="006A3F04">
        <w:rPr>
          <w:spacing w:val="-5"/>
        </w:rPr>
        <w:t xml:space="preserve"> </w:t>
      </w:r>
      <w:r w:rsidR="006A3F04">
        <w:t>100</w:t>
      </w:r>
      <w:r w:rsidR="006A3F04">
        <w:rPr>
          <w:spacing w:val="-5"/>
        </w:rPr>
        <w:t xml:space="preserve"> </w:t>
      </w:r>
      <w:r w:rsidR="006A3F04">
        <w:t>(solid</w:t>
      </w:r>
      <w:r w:rsidR="006A3F04">
        <w:rPr>
          <w:spacing w:val="-5"/>
        </w:rPr>
        <w:t xml:space="preserve"> </w:t>
      </w:r>
      <w:r w:rsidR="006A3F04">
        <w:t>blue</w:t>
      </w:r>
      <w:r w:rsidR="006A3F04">
        <w:rPr>
          <w:spacing w:val="-5"/>
        </w:rPr>
        <w:t xml:space="preserve"> </w:t>
      </w:r>
      <w:r w:rsidR="006A3F04">
        <w:t>line)</w:t>
      </w:r>
      <w:r w:rsidR="006A3F04">
        <w:rPr>
          <w:spacing w:val="-5"/>
        </w:rPr>
        <w:t xml:space="preserve"> </w:t>
      </w:r>
      <w:r w:rsidR="006A3F04">
        <w:t>and</w:t>
      </w:r>
      <w:r w:rsidR="006A3F04">
        <w:rPr>
          <w:spacing w:val="-4"/>
        </w:rPr>
        <w:t xml:space="preserve"> </w:t>
      </w:r>
      <w:r w:rsidR="006A3F04">
        <w:t>for</w:t>
      </w:r>
      <w:r w:rsidR="006A3F04">
        <w:rPr>
          <w:spacing w:val="-5"/>
        </w:rPr>
        <w:t xml:space="preserve"> </w:t>
      </w:r>
      <w:r w:rsidR="006A3F04">
        <w:t>the</w:t>
      </w:r>
      <w:r w:rsidR="006A3F04">
        <w:rPr>
          <w:spacing w:val="-5"/>
        </w:rPr>
        <w:t xml:space="preserve"> </w:t>
      </w:r>
      <w:r w:rsidR="006A3F04">
        <w:t>density-dependent</w:t>
      </w:r>
      <w:r w:rsidR="006A3F04">
        <w:rPr>
          <w:spacing w:val="-5"/>
        </w:rPr>
        <w:t xml:space="preserve"> </w:t>
      </w:r>
      <w:r w:rsidR="006A3F04">
        <w:rPr>
          <w:rFonts w:ascii="Century Gothic" w:hAnsi="Century Gothic"/>
          <w:i/>
        </w:rPr>
        <w:t>α</w:t>
      </w:r>
      <w:r w:rsidR="006A3F04">
        <w:rPr>
          <w:rFonts w:ascii="Century Gothic" w:hAnsi="Century Gothic"/>
          <w:i/>
          <w:spacing w:val="5"/>
        </w:rPr>
        <w:t xml:space="preserve"> </w:t>
      </w:r>
      <w:r w:rsidR="006A3F04">
        <w:t>introduced</w:t>
      </w:r>
      <w:r w:rsidR="006A3F04">
        <w:rPr>
          <w:spacing w:val="-5"/>
        </w:rPr>
        <w:t xml:space="preserve"> </w:t>
      </w:r>
      <w:r w:rsidR="006A3F04">
        <w:t>by</w:t>
      </w:r>
      <w:r w:rsidR="006A3F04">
        <w:rPr>
          <w:spacing w:val="-5"/>
        </w:rPr>
        <w:t xml:space="preserve"> </w:t>
      </w:r>
      <w:hyperlink w:anchor="_bookmark31" w:history="1">
        <w:r w:rsidR="006A3F04">
          <w:t>Booth</w:t>
        </w:r>
        <w:r w:rsidR="006A3F04">
          <w:rPr>
            <w:spacing w:val="-5"/>
          </w:rPr>
          <w:t xml:space="preserve"> </w:t>
        </w:r>
        <w:r w:rsidR="006A3F04">
          <w:t>and</w:t>
        </w:r>
        <w:r w:rsidR="006A3F04">
          <w:rPr>
            <w:spacing w:val="-5"/>
          </w:rPr>
          <w:t xml:space="preserve"> </w:t>
        </w:r>
        <w:r w:rsidR="006A3F04">
          <w:t>Schaye</w:t>
        </w:r>
      </w:hyperlink>
      <w:r w:rsidR="006A3F04">
        <w:t xml:space="preserve"> </w:t>
      </w:r>
      <w:hyperlink w:anchor="_bookmark31" w:history="1">
        <w:r w:rsidR="006A3F04">
          <w:t>(2009,</w:t>
        </w:r>
        <w:r w:rsidR="006A3F04">
          <w:rPr>
            <w:spacing w:val="-6"/>
          </w:rPr>
          <w:t xml:space="preserve"> </w:t>
        </w:r>
      </w:hyperlink>
      <w:r w:rsidR="006A3F04">
        <w:t>dashed</w:t>
      </w:r>
      <w:r w:rsidR="006A3F04">
        <w:rPr>
          <w:spacing w:val="-6"/>
        </w:rPr>
        <w:t xml:space="preserve"> </w:t>
      </w:r>
      <w:r w:rsidR="006A3F04">
        <w:t>blue</w:t>
      </w:r>
      <w:r w:rsidR="006A3F04">
        <w:rPr>
          <w:spacing w:val="-6"/>
        </w:rPr>
        <w:t xml:space="preserve"> </w:t>
      </w:r>
      <w:r w:rsidR="006A3F04">
        <w:t>line)),</w:t>
      </w:r>
      <w:r w:rsidR="006A3F04">
        <w:rPr>
          <w:spacing w:val="-6"/>
        </w:rPr>
        <w:t xml:space="preserve"> </w:t>
      </w:r>
      <w:r w:rsidR="006A3F04">
        <w:t>(2)</w:t>
      </w:r>
      <w:r w:rsidR="006A3F04">
        <w:rPr>
          <w:spacing w:val="-6"/>
        </w:rPr>
        <w:t xml:space="preserve"> </w:t>
      </w:r>
      <w:r w:rsidR="006A3F04">
        <w:t>the</w:t>
      </w:r>
      <w:r w:rsidR="006A3F04">
        <w:rPr>
          <w:spacing w:val="-6"/>
        </w:rPr>
        <w:t xml:space="preserve"> </w:t>
      </w:r>
      <w:r w:rsidR="006A3F04">
        <w:t>gravitational</w:t>
      </w:r>
      <w:r w:rsidR="006A3F04">
        <w:rPr>
          <w:spacing w:val="-6"/>
        </w:rPr>
        <w:t xml:space="preserve"> </w:t>
      </w:r>
      <w:r w:rsidR="006A3F04">
        <w:t>torque</w:t>
      </w:r>
      <w:r w:rsidR="006A3F04">
        <w:rPr>
          <w:spacing w:val="-6"/>
        </w:rPr>
        <w:t xml:space="preserve"> </w:t>
      </w:r>
      <w:r w:rsidR="006A3F04">
        <w:t>model</w:t>
      </w:r>
      <w:r w:rsidR="006A3F04">
        <w:rPr>
          <w:spacing w:val="-6"/>
        </w:rPr>
        <w:t xml:space="preserve"> </w:t>
      </w:r>
      <w:r w:rsidR="006A3F04">
        <w:t>of</w:t>
      </w:r>
      <w:r w:rsidR="006A3F04">
        <w:rPr>
          <w:spacing w:val="-6"/>
        </w:rPr>
        <w:t xml:space="preserve"> </w:t>
      </w:r>
      <w:hyperlink w:anchor="_bookmark50" w:history="1">
        <w:r w:rsidR="006A3F04">
          <w:t>Hopkins</w:t>
        </w:r>
        <w:r w:rsidR="006A3F04">
          <w:rPr>
            <w:spacing w:val="-6"/>
          </w:rPr>
          <w:t xml:space="preserve"> </w:t>
        </w:r>
        <w:r w:rsidR="006A3F04">
          <w:t>and</w:t>
        </w:r>
        <w:r w:rsidR="006A3F04">
          <w:rPr>
            <w:spacing w:val="-6"/>
          </w:rPr>
          <w:t xml:space="preserve"> </w:t>
        </w:r>
        <w:r w:rsidR="006A3F04">
          <w:t>Quataert</w:t>
        </w:r>
        <w:r w:rsidR="006A3F04">
          <w:rPr>
            <w:spacing w:val="-6"/>
          </w:rPr>
          <w:t xml:space="preserve"> </w:t>
        </w:r>
      </w:hyperlink>
      <w:hyperlink w:anchor="_bookmark50" w:history="1">
        <w:r w:rsidR="006A3F04">
          <w:t>(2011,</w:t>
        </w:r>
        <w:r w:rsidR="006A3F04">
          <w:rPr>
            <w:spacing w:val="-6"/>
          </w:rPr>
          <w:t xml:space="preserve"> </w:t>
        </w:r>
      </w:hyperlink>
      <w:r w:rsidR="006A3F04">
        <w:t>red</w:t>
      </w:r>
      <w:r w:rsidR="006A3F04">
        <w:rPr>
          <w:spacing w:val="-6"/>
        </w:rPr>
        <w:t xml:space="preserve"> </w:t>
      </w:r>
      <w:r w:rsidR="006A3F04">
        <w:t>line),</w:t>
      </w:r>
      <w:r w:rsidR="006A3F04">
        <w:rPr>
          <w:spacing w:val="-6"/>
        </w:rPr>
        <w:t xml:space="preserve"> </w:t>
      </w:r>
      <w:r w:rsidR="006A3F04">
        <w:t>and</w:t>
      </w:r>
      <w:r w:rsidR="006A3F04">
        <w:rPr>
          <w:spacing w:val="-6"/>
        </w:rPr>
        <w:t xml:space="preserve"> </w:t>
      </w:r>
      <w:r w:rsidR="006A3F04">
        <w:t>(3) the Eddington rate (black line). Dashed green lines correspond to the actual accretion rates required for</w:t>
      </w:r>
      <w:r w:rsidR="006A3F04">
        <w:rPr>
          <w:spacing w:val="-20"/>
        </w:rPr>
        <w:t xml:space="preserve"> </w:t>
      </w:r>
      <w:r w:rsidR="006A3F04">
        <w:t>black</w:t>
      </w:r>
    </w:p>
    <w:p w14:paraId="6CC2C7C0" w14:textId="77777777" w:rsidR="006770BD" w:rsidRDefault="006A3F04">
      <w:pPr>
        <w:pStyle w:val="BodyText"/>
        <w:spacing w:line="372" w:lineRule="exact"/>
        <w:ind w:left="162"/>
        <w:jc w:val="left"/>
      </w:pPr>
      <w:r>
        <w:t xml:space="preserve">holes to grow according to the </w:t>
      </w:r>
      <w:r>
        <w:rPr>
          <w:i/>
        </w:rPr>
        <w:t>M</w:t>
      </w:r>
      <w:r>
        <w:rPr>
          <w:vertAlign w:val="subscript"/>
        </w:rPr>
        <w:t>BH</w:t>
      </w:r>
      <w:r>
        <w:t xml:space="preserve"> </w:t>
      </w:r>
      <w:r>
        <w:rPr>
          <w:rFonts w:ascii="Meiryo" w:hAnsi="Meiryo"/>
          <w:i/>
        </w:rPr>
        <w:t xml:space="preserve">− </w:t>
      </w:r>
      <w:r>
        <w:rPr>
          <w:i/>
        </w:rPr>
        <w:t>M</w:t>
      </w:r>
      <w:r>
        <w:rPr>
          <w:vertAlign w:val="subscript"/>
        </w:rPr>
        <w:t>bulge</w:t>
      </w:r>
      <w:r>
        <w:t xml:space="preserve"> relation for each galaxy at all times.</w:t>
      </w:r>
    </w:p>
    <w:p w14:paraId="077611DB" w14:textId="77777777" w:rsidR="006770BD" w:rsidRDefault="006A3F04">
      <w:pPr>
        <w:spacing w:before="197"/>
        <w:ind w:left="167"/>
        <w:rPr>
          <w:b/>
        </w:rPr>
      </w:pPr>
      <w:r>
        <w:rPr>
          <w:b/>
        </w:rPr>
        <w:t>WP3: L</w:t>
      </w:r>
      <w:r>
        <w:rPr>
          <w:b/>
          <w:sz w:val="17"/>
        </w:rPr>
        <w:t>IGHT</w:t>
      </w:r>
      <w:r>
        <w:rPr>
          <w:b/>
        </w:rPr>
        <w:t>-C</w:t>
      </w:r>
      <w:r>
        <w:rPr>
          <w:b/>
          <w:sz w:val="17"/>
        </w:rPr>
        <w:t xml:space="preserve">URVE AND </w:t>
      </w:r>
      <w:r>
        <w:rPr>
          <w:b/>
        </w:rPr>
        <w:t>S</w:t>
      </w:r>
      <w:r>
        <w:rPr>
          <w:b/>
          <w:sz w:val="17"/>
        </w:rPr>
        <w:t xml:space="preserve">PECTRAL </w:t>
      </w:r>
      <w:r>
        <w:rPr>
          <w:b/>
        </w:rPr>
        <w:t>A</w:t>
      </w:r>
      <w:r>
        <w:rPr>
          <w:b/>
          <w:sz w:val="17"/>
        </w:rPr>
        <w:t>NALYSES</w:t>
      </w:r>
      <w:r>
        <w:rPr>
          <w:b/>
        </w:rPr>
        <w:t>:</w:t>
      </w:r>
    </w:p>
    <w:p w14:paraId="5797B0D6" w14:textId="77777777" w:rsidR="006770BD" w:rsidRDefault="006A3F04">
      <w:pPr>
        <w:pStyle w:val="BodyText"/>
        <w:spacing w:before="137" w:line="256" w:lineRule="auto"/>
        <w:ind w:left="162" w:right="220"/>
      </w:pPr>
      <w:r>
        <w:t>Another major scientific output that will originate from the quasar corpus catalogue generation will be the full and detailed light-curve and spectral analyses of the said catalogue. This will result in the discovery of light-curve trends with quasar type, new methods to measure black hole mass and the key science goal to see which quasars are “changing-look” objects. This WP will have a data science/machine learning aspect. The goal of this WP is to elucidate the physical processes that drive quasar variability. The full Light-Curve and Spectral Analyses that we envisaged will be a significant amount of work, leading to significant high-reward science.</w:t>
      </w:r>
    </w:p>
    <w:p w14:paraId="7167D702" w14:textId="77777777" w:rsidR="006770BD" w:rsidRDefault="006A3F04">
      <w:pPr>
        <w:pStyle w:val="BodyText"/>
        <w:spacing w:before="111" w:line="270" w:lineRule="exact"/>
        <w:ind w:left="162" w:right="220"/>
      </w:pPr>
      <w:r>
        <w:rPr>
          <w:b/>
        </w:rPr>
        <w:t>WP3</w:t>
      </w:r>
      <w:r>
        <w:rPr>
          <w:b/>
          <w:spacing w:val="-9"/>
        </w:rPr>
        <w:t xml:space="preserve"> </w:t>
      </w:r>
      <w:r>
        <w:rPr>
          <w:b/>
        </w:rPr>
        <w:t>is</w:t>
      </w:r>
      <w:r>
        <w:rPr>
          <w:b/>
          <w:spacing w:val="-9"/>
        </w:rPr>
        <w:t xml:space="preserve"> </w:t>
      </w:r>
      <w:r>
        <w:rPr>
          <w:b/>
        </w:rPr>
        <w:t>medium-risk,</w:t>
      </w:r>
      <w:r>
        <w:rPr>
          <w:b/>
          <w:spacing w:val="-9"/>
        </w:rPr>
        <w:t xml:space="preserve"> </w:t>
      </w:r>
      <w:r>
        <w:rPr>
          <w:b/>
        </w:rPr>
        <w:t>high-reward.</w:t>
      </w:r>
      <w:r>
        <w:rPr>
          <w:b/>
          <w:spacing w:val="1"/>
        </w:rPr>
        <w:t xml:space="preserve"> </w:t>
      </w:r>
      <w:r>
        <w:t>This</w:t>
      </w:r>
      <w:r>
        <w:rPr>
          <w:spacing w:val="-9"/>
        </w:rPr>
        <w:t xml:space="preserve"> </w:t>
      </w:r>
      <w:r>
        <w:t>level</w:t>
      </w:r>
      <w:r>
        <w:rPr>
          <w:spacing w:val="-9"/>
        </w:rPr>
        <w:t xml:space="preserve"> </w:t>
      </w:r>
      <w:r>
        <w:t>of</w:t>
      </w:r>
      <w:r>
        <w:rPr>
          <w:spacing w:val="-9"/>
        </w:rPr>
        <w:t xml:space="preserve"> </w:t>
      </w:r>
      <w:r>
        <w:t>investigation</w:t>
      </w:r>
      <w:r>
        <w:rPr>
          <w:spacing w:val="-9"/>
        </w:rPr>
        <w:t xml:space="preserve"> </w:t>
      </w:r>
      <w:r>
        <w:t>is</w:t>
      </w:r>
      <w:r>
        <w:rPr>
          <w:spacing w:val="-9"/>
        </w:rPr>
        <w:t xml:space="preserve"> </w:t>
      </w:r>
      <w:r>
        <w:t>highly</w:t>
      </w:r>
      <w:r>
        <w:rPr>
          <w:spacing w:val="-9"/>
        </w:rPr>
        <w:t xml:space="preserve"> </w:t>
      </w:r>
      <w:r>
        <w:t>novel,</w:t>
      </w:r>
      <w:r>
        <w:rPr>
          <w:spacing w:val="-9"/>
        </w:rPr>
        <w:t xml:space="preserve"> </w:t>
      </w:r>
      <w:r>
        <w:t>though</w:t>
      </w:r>
      <w:r>
        <w:rPr>
          <w:spacing w:val="-9"/>
        </w:rPr>
        <w:t xml:space="preserve"> </w:t>
      </w:r>
      <w:r>
        <w:t>we</w:t>
      </w:r>
      <w:r>
        <w:rPr>
          <w:spacing w:val="-9"/>
        </w:rPr>
        <w:t xml:space="preserve"> </w:t>
      </w:r>
      <w:r>
        <w:t>envisage</w:t>
      </w:r>
      <w:r>
        <w:rPr>
          <w:spacing w:val="-9"/>
        </w:rPr>
        <w:t xml:space="preserve"> </w:t>
      </w:r>
      <w:r>
        <w:t>no</w:t>
      </w:r>
      <w:r>
        <w:rPr>
          <w:spacing w:val="-9"/>
        </w:rPr>
        <w:t xml:space="preserve"> </w:t>
      </w:r>
      <w:r>
        <w:t xml:space="preserve">major barriers outside of our control to achieving our science goals and PDRA1, PDRA2, as well as the </w:t>
      </w:r>
      <w:r>
        <w:rPr>
          <w:spacing w:val="-7"/>
        </w:rPr>
        <w:t xml:space="preserve">P.I. </w:t>
      </w:r>
      <w:r>
        <w:t xml:space="preserve">(NPR) and PhD1 effort will be directed towards this. As such, we deem this medium-risk. </w:t>
      </w:r>
      <w:r>
        <w:rPr>
          <w:b/>
        </w:rPr>
        <w:t xml:space="preserve">Key Deliverables: </w:t>
      </w:r>
      <w:r>
        <w:t xml:space="preserve">Mea- surements, for the first time of how the light-curves and spectra of quasars depend on </w:t>
      </w:r>
      <w:r>
        <w:rPr>
          <w:spacing w:val="-3"/>
        </w:rPr>
        <w:t xml:space="preserve">key </w:t>
      </w:r>
      <w:r>
        <w:t xml:space="preserve">physical quasar properties e.g. </w:t>
      </w:r>
      <w:r>
        <w:rPr>
          <w:i/>
        </w:rPr>
        <w:t>M</w:t>
      </w:r>
      <w:r>
        <w:rPr>
          <w:vertAlign w:val="subscript"/>
        </w:rPr>
        <w:t>SMBH</w:t>
      </w:r>
      <w:r>
        <w:t xml:space="preserve">, luminosity, </w:t>
      </w:r>
      <w:r>
        <w:rPr>
          <w:rFonts w:ascii="Century Gothic" w:hAnsi="Century Gothic"/>
          <w:i/>
        </w:rPr>
        <w:t xml:space="preserve">λ </w:t>
      </w:r>
      <w:r>
        <w:rPr>
          <w:rFonts w:ascii="Lucida Sans Unicode" w:hAnsi="Lucida Sans Unicode"/>
        </w:rPr>
        <w:t xml:space="preserve">= </w:t>
      </w:r>
      <w:r>
        <w:t>log</w:t>
      </w:r>
      <w:r>
        <w:rPr>
          <w:rFonts w:ascii="Lucida Sans Unicode" w:hAnsi="Lucida Sans Unicode"/>
        </w:rPr>
        <w:t>(</w:t>
      </w:r>
      <w:r>
        <w:rPr>
          <w:i/>
        </w:rPr>
        <w:t>L</w:t>
      </w:r>
      <w:r>
        <w:rPr>
          <w:rFonts w:ascii="Verdana" w:hAnsi="Verdana"/>
          <w:i/>
        </w:rPr>
        <w:t>/</w:t>
      </w:r>
      <w:r>
        <w:rPr>
          <w:i/>
        </w:rPr>
        <w:t>L</w:t>
      </w:r>
      <w:r>
        <w:rPr>
          <w:vertAlign w:val="subscript"/>
        </w:rPr>
        <w:t>Edd</w:t>
      </w:r>
      <w:r>
        <w:rPr>
          <w:rFonts w:ascii="Lucida Sans Unicode" w:hAnsi="Lucida Sans Unicode"/>
        </w:rPr>
        <w:t>)</w:t>
      </w:r>
      <w:r>
        <w:t>, spin etc. These measurements will allow us to make direct comparisons to accretion disk</w:t>
      </w:r>
      <w:r>
        <w:rPr>
          <w:spacing w:val="-7"/>
        </w:rPr>
        <w:t xml:space="preserve"> </w:t>
      </w:r>
      <w:r>
        <w:t>models.</w:t>
      </w:r>
    </w:p>
    <w:p w14:paraId="37B05CB1" w14:textId="77777777" w:rsidR="006770BD" w:rsidRDefault="006770BD">
      <w:pPr>
        <w:pStyle w:val="BodyText"/>
        <w:spacing w:before="7"/>
        <w:jc w:val="left"/>
        <w:rPr>
          <w:sz w:val="32"/>
        </w:rPr>
      </w:pPr>
    </w:p>
    <w:p w14:paraId="03E0BA9C" w14:textId="77777777" w:rsidR="006770BD" w:rsidRDefault="006A3F04">
      <w:pPr>
        <w:ind w:left="167"/>
        <w:rPr>
          <w:b/>
        </w:rPr>
      </w:pPr>
      <w:r>
        <w:rPr>
          <w:b/>
        </w:rPr>
        <w:t>WP4: A</w:t>
      </w:r>
      <w:r>
        <w:rPr>
          <w:b/>
          <w:sz w:val="17"/>
        </w:rPr>
        <w:t xml:space="preserve">CCRETION </w:t>
      </w:r>
      <w:r>
        <w:rPr>
          <w:b/>
        </w:rPr>
        <w:t>D</w:t>
      </w:r>
      <w:r>
        <w:rPr>
          <w:b/>
          <w:sz w:val="17"/>
        </w:rPr>
        <w:t xml:space="preserve">ISK AND </w:t>
      </w:r>
      <w:r>
        <w:rPr>
          <w:b/>
        </w:rPr>
        <w:t>Q</w:t>
      </w:r>
      <w:r>
        <w:rPr>
          <w:b/>
          <w:sz w:val="17"/>
        </w:rPr>
        <w:t xml:space="preserve">UASAR </w:t>
      </w:r>
      <w:r>
        <w:rPr>
          <w:b/>
        </w:rPr>
        <w:t>F</w:t>
      </w:r>
      <w:r>
        <w:rPr>
          <w:b/>
          <w:sz w:val="17"/>
        </w:rPr>
        <w:t xml:space="preserve">EEDBACK </w:t>
      </w:r>
      <w:r>
        <w:rPr>
          <w:b/>
        </w:rPr>
        <w:t>S</w:t>
      </w:r>
      <w:r>
        <w:rPr>
          <w:b/>
          <w:sz w:val="17"/>
        </w:rPr>
        <w:t>IMULATIONS</w:t>
      </w:r>
      <w:r>
        <w:rPr>
          <w:b/>
        </w:rPr>
        <w:t>:</w:t>
      </w:r>
    </w:p>
    <w:p w14:paraId="5F63B103" w14:textId="77777777" w:rsidR="006770BD" w:rsidRDefault="006A3F04">
      <w:pPr>
        <w:pStyle w:val="BodyText"/>
        <w:spacing w:before="138" w:line="256" w:lineRule="auto"/>
        <w:ind w:left="162" w:right="220"/>
      </w:pPr>
      <w:r>
        <w:t xml:space="preserve">New accretion models are needed to fully explain the observational data of “changing look” quasars that we </w:t>
      </w:r>
      <w:r>
        <w:rPr>
          <w:spacing w:val="-3"/>
        </w:rPr>
        <w:t>have</w:t>
      </w:r>
      <w:r>
        <w:rPr>
          <w:spacing w:val="-10"/>
        </w:rPr>
        <w:t xml:space="preserve"> </w:t>
      </w:r>
      <w:r>
        <w:t>examples</w:t>
      </w:r>
      <w:r>
        <w:rPr>
          <w:spacing w:val="-10"/>
        </w:rPr>
        <w:t xml:space="preserve"> </w:t>
      </w:r>
      <w:r>
        <w:t>of</w:t>
      </w:r>
      <w:r>
        <w:rPr>
          <w:spacing w:val="-10"/>
        </w:rPr>
        <w:t xml:space="preserve"> </w:t>
      </w:r>
      <w:r>
        <w:t>today</w:t>
      </w:r>
      <w:r>
        <w:rPr>
          <w:spacing w:val="-10"/>
        </w:rPr>
        <w:t xml:space="preserve"> </w:t>
      </w:r>
      <w:r>
        <w:t>and</w:t>
      </w:r>
      <w:r>
        <w:rPr>
          <w:spacing w:val="-10"/>
        </w:rPr>
        <w:t xml:space="preserve"> </w:t>
      </w:r>
      <w:r>
        <w:t>the</w:t>
      </w:r>
      <w:r>
        <w:rPr>
          <w:spacing w:val="-10"/>
        </w:rPr>
        <w:t xml:space="preserve"> </w:t>
      </w:r>
      <w:r>
        <w:t>“Quasar</w:t>
      </w:r>
      <w:r>
        <w:rPr>
          <w:spacing w:val="-10"/>
        </w:rPr>
        <w:t xml:space="preserve"> </w:t>
      </w:r>
      <w:r>
        <w:t>Viscosity</w:t>
      </w:r>
      <w:r>
        <w:rPr>
          <w:spacing w:val="-10"/>
        </w:rPr>
        <w:t xml:space="preserve"> </w:t>
      </w:r>
      <w:r>
        <w:t>Crisis”.</w:t>
      </w:r>
      <w:r>
        <w:rPr>
          <w:spacing w:val="2"/>
        </w:rPr>
        <w:t xml:space="preserve"> </w:t>
      </w:r>
      <w:r>
        <w:t>New</w:t>
      </w:r>
      <w:r>
        <w:rPr>
          <w:spacing w:val="-10"/>
        </w:rPr>
        <w:t xml:space="preserve"> </w:t>
      </w:r>
      <w:r>
        <w:t>radiation</w:t>
      </w:r>
      <w:r>
        <w:rPr>
          <w:spacing w:val="-10"/>
        </w:rPr>
        <w:t xml:space="preserve"> </w:t>
      </w:r>
      <w:r>
        <w:t>MHD</w:t>
      </w:r>
      <w:r>
        <w:rPr>
          <w:spacing w:val="-10"/>
        </w:rPr>
        <w:t xml:space="preserve"> </w:t>
      </w:r>
      <w:r>
        <w:t>codes</w:t>
      </w:r>
      <w:r>
        <w:rPr>
          <w:spacing w:val="-10"/>
        </w:rPr>
        <w:t xml:space="preserve"> </w:t>
      </w:r>
      <w:r>
        <w:t>begin</w:t>
      </w:r>
      <w:r>
        <w:rPr>
          <w:spacing w:val="-10"/>
        </w:rPr>
        <w:t xml:space="preserve"> </w:t>
      </w:r>
      <w:r>
        <w:t>to</w:t>
      </w:r>
      <w:r>
        <w:rPr>
          <w:spacing w:val="-10"/>
        </w:rPr>
        <w:t xml:space="preserve"> </w:t>
      </w:r>
      <w:r>
        <w:t>explain</w:t>
      </w:r>
      <w:r>
        <w:rPr>
          <w:spacing w:val="-10"/>
        </w:rPr>
        <w:t xml:space="preserve"> </w:t>
      </w:r>
      <w:r>
        <w:t>the</w:t>
      </w:r>
      <w:r>
        <w:rPr>
          <w:spacing w:val="-10"/>
        </w:rPr>
        <w:t xml:space="preserve"> </w:t>
      </w:r>
      <w:r>
        <w:t>ob- servations</w:t>
      </w:r>
      <w:r>
        <w:rPr>
          <w:spacing w:val="-14"/>
        </w:rPr>
        <w:t xml:space="preserve"> </w:t>
      </w:r>
      <w:r>
        <w:t>here,</w:t>
      </w:r>
      <w:r>
        <w:rPr>
          <w:spacing w:val="-13"/>
        </w:rPr>
        <w:t xml:space="preserve"> </w:t>
      </w:r>
      <w:r>
        <w:t>but</w:t>
      </w:r>
      <w:r>
        <w:rPr>
          <w:spacing w:val="-14"/>
        </w:rPr>
        <w:t xml:space="preserve"> </w:t>
      </w:r>
      <w:r>
        <w:t>further</w:t>
      </w:r>
      <w:r>
        <w:rPr>
          <w:spacing w:val="-14"/>
        </w:rPr>
        <w:t xml:space="preserve"> </w:t>
      </w:r>
      <w:r>
        <w:t>development</w:t>
      </w:r>
      <w:r>
        <w:rPr>
          <w:spacing w:val="-14"/>
        </w:rPr>
        <w:t xml:space="preserve"> </w:t>
      </w:r>
      <w:r>
        <w:t>is</w:t>
      </w:r>
      <w:r>
        <w:rPr>
          <w:spacing w:val="-14"/>
        </w:rPr>
        <w:t xml:space="preserve"> </w:t>
      </w:r>
      <w:r>
        <w:t>needed</w:t>
      </w:r>
      <w:r>
        <w:rPr>
          <w:spacing w:val="-14"/>
        </w:rPr>
        <w:t xml:space="preserve"> </w:t>
      </w:r>
      <w:r>
        <w:t>to</w:t>
      </w:r>
      <w:r>
        <w:rPr>
          <w:spacing w:val="-14"/>
        </w:rPr>
        <w:t xml:space="preserve"> </w:t>
      </w:r>
      <w:r>
        <w:t>gain</w:t>
      </w:r>
      <w:r>
        <w:rPr>
          <w:spacing w:val="-14"/>
        </w:rPr>
        <w:t xml:space="preserve"> </w:t>
      </w:r>
      <w:r>
        <w:t>the</w:t>
      </w:r>
      <w:r>
        <w:rPr>
          <w:spacing w:val="-14"/>
        </w:rPr>
        <w:t xml:space="preserve"> </w:t>
      </w:r>
      <w:r>
        <w:t>desired</w:t>
      </w:r>
      <w:r>
        <w:rPr>
          <w:spacing w:val="-14"/>
        </w:rPr>
        <w:t xml:space="preserve"> </w:t>
      </w:r>
      <w:r>
        <w:t>deep</w:t>
      </w:r>
      <w:r>
        <w:rPr>
          <w:spacing w:val="-14"/>
        </w:rPr>
        <w:t xml:space="preserve"> </w:t>
      </w:r>
      <w:r>
        <w:t>understanding. Cosmological-scale hydrodynamic simulations with stellar and quasar feedbasck are now also online. The exceedingly</w:t>
      </w:r>
      <w:r>
        <w:rPr>
          <w:spacing w:val="-9"/>
        </w:rPr>
        <w:t xml:space="preserve"> </w:t>
      </w:r>
      <w:r>
        <w:t>ambitious</w:t>
      </w:r>
    </w:p>
    <w:p w14:paraId="0E8A9EBA" w14:textId="77777777" w:rsidR="006770BD" w:rsidRDefault="006770BD">
      <w:pPr>
        <w:spacing w:line="256" w:lineRule="auto"/>
        <w:sectPr w:rsidR="006770BD">
          <w:pgSz w:w="11910" w:h="16840"/>
          <w:pgMar w:top="1000" w:right="940" w:bottom="1580" w:left="1000" w:header="413" w:footer="1393" w:gutter="0"/>
          <w:cols w:space="720"/>
        </w:sectPr>
      </w:pPr>
    </w:p>
    <w:p w14:paraId="76F808DA" w14:textId="77777777" w:rsidR="006770BD" w:rsidRDefault="006A3F04">
      <w:pPr>
        <w:pStyle w:val="BodyText"/>
        <w:spacing w:before="192" w:line="256" w:lineRule="auto"/>
        <w:ind w:left="162" w:right="220"/>
      </w:pPr>
      <w:r>
        <w:lastRenderedPageBreak/>
        <w:t xml:space="preserve">goal of WP5 is to develop new holistic accretion disk-to-cosmological scale simulations that explain our ob- servational results and link them to “quasar feedback”. WP4 is thus high-risk due to its novel nature and algorithmic complexity. </w:t>
      </w:r>
      <w:r>
        <w:rPr>
          <w:spacing w:val="-9"/>
        </w:rPr>
        <w:t xml:space="preserve">We </w:t>
      </w:r>
      <w:r>
        <w:t xml:space="preserve">also envisage ramp-up time to get our theoretical simulations to the level that will be required by our beyond-the-state-of-the-art dataset. </w:t>
      </w:r>
      <w:r>
        <w:rPr>
          <w:spacing w:val="-4"/>
        </w:rPr>
        <w:t xml:space="preserve">However, </w:t>
      </w:r>
      <w:r>
        <w:t xml:space="preserve">we mitigate this risk first by noting this will be the lead WP and top priority for PDRA3. </w:t>
      </w:r>
      <w:r>
        <w:rPr>
          <w:spacing w:val="-9"/>
        </w:rPr>
        <w:t xml:space="preserve">We </w:t>
      </w:r>
      <w:r>
        <w:t xml:space="preserve">further mitigate this risk by invoking collaboration with accretion disk theorist Prof. Ken Rice (WKMR; Chair of Computational Astrophysics at the IfA, University of Edinburgh) and Prof. Romeel </w:t>
      </w:r>
      <w:r>
        <w:rPr>
          <w:spacing w:val="-3"/>
        </w:rPr>
        <w:t xml:space="preserve">Dave </w:t>
      </w:r>
      <w:r>
        <w:t>(RSD; Chair of Physics in the IfA, University of Edinburgh).</w:t>
      </w:r>
    </w:p>
    <w:p w14:paraId="247897BF" w14:textId="77777777" w:rsidR="006770BD" w:rsidRDefault="006A3F04">
      <w:pPr>
        <w:pStyle w:val="BodyText"/>
        <w:spacing w:before="121" w:line="256" w:lineRule="auto"/>
        <w:ind w:left="162" w:right="220"/>
      </w:pPr>
      <w:r>
        <w:t>Thus</w:t>
      </w:r>
      <w:r>
        <w:rPr>
          <w:spacing w:val="-15"/>
        </w:rPr>
        <w:t xml:space="preserve"> </w:t>
      </w:r>
      <w:r>
        <w:t>PDRA3,</w:t>
      </w:r>
      <w:r>
        <w:rPr>
          <w:spacing w:val="-13"/>
        </w:rPr>
        <w:t xml:space="preserve"> </w:t>
      </w:r>
      <w:r>
        <w:t>NPR,</w:t>
      </w:r>
      <w:r>
        <w:rPr>
          <w:spacing w:val="-15"/>
        </w:rPr>
        <w:t xml:space="preserve"> </w:t>
      </w:r>
      <w:r>
        <w:t>potentially</w:t>
      </w:r>
      <w:r>
        <w:rPr>
          <w:spacing w:val="-15"/>
        </w:rPr>
        <w:t xml:space="preserve"> </w:t>
      </w:r>
      <w:r>
        <w:t>PDRA2,</w:t>
      </w:r>
      <w:r>
        <w:rPr>
          <w:spacing w:val="-13"/>
        </w:rPr>
        <w:t xml:space="preserve"> </w:t>
      </w:r>
      <w:r>
        <w:t>with</w:t>
      </w:r>
      <w:r>
        <w:rPr>
          <w:spacing w:val="-15"/>
        </w:rPr>
        <w:t xml:space="preserve"> </w:t>
      </w:r>
      <w:r>
        <w:t>guidance</w:t>
      </w:r>
      <w:r>
        <w:rPr>
          <w:spacing w:val="-15"/>
        </w:rPr>
        <w:t xml:space="preserve"> </w:t>
      </w:r>
      <w:r>
        <w:t>where</w:t>
      </w:r>
      <w:r>
        <w:rPr>
          <w:spacing w:val="-15"/>
        </w:rPr>
        <w:t xml:space="preserve"> </w:t>
      </w:r>
      <w:r>
        <w:t>nesceassy</w:t>
      </w:r>
      <w:r>
        <w:rPr>
          <w:spacing w:val="-15"/>
        </w:rPr>
        <w:t xml:space="preserve"> </w:t>
      </w:r>
      <w:r>
        <w:t>from</w:t>
      </w:r>
      <w:r>
        <w:rPr>
          <w:spacing w:val="-15"/>
        </w:rPr>
        <w:t xml:space="preserve"> </w:t>
      </w:r>
      <w:r>
        <w:t>WKMR</w:t>
      </w:r>
      <w:r>
        <w:rPr>
          <w:spacing w:val="-15"/>
        </w:rPr>
        <w:t xml:space="preserve"> </w:t>
      </w:r>
      <w:r>
        <w:t>and</w:t>
      </w:r>
      <w:r>
        <w:rPr>
          <w:spacing w:val="-15"/>
        </w:rPr>
        <w:t xml:space="preserve"> </w:t>
      </w:r>
      <w:r>
        <w:t>RSD</w:t>
      </w:r>
      <w:r>
        <w:rPr>
          <w:spacing w:val="-15"/>
        </w:rPr>
        <w:t xml:space="preserve"> </w:t>
      </w:r>
      <w:r>
        <w:t>would</w:t>
      </w:r>
      <w:r>
        <w:rPr>
          <w:spacing w:val="-15"/>
        </w:rPr>
        <w:t xml:space="preserve"> </w:t>
      </w:r>
      <w:r>
        <w:t>collab- orate</w:t>
      </w:r>
      <w:r>
        <w:rPr>
          <w:spacing w:val="-15"/>
        </w:rPr>
        <w:t xml:space="preserve"> </w:t>
      </w:r>
      <w:r>
        <w:t>on</w:t>
      </w:r>
      <w:r>
        <w:rPr>
          <w:spacing w:val="-15"/>
        </w:rPr>
        <w:t xml:space="preserve"> </w:t>
      </w:r>
      <w:r>
        <w:t>this</w:t>
      </w:r>
      <w:r>
        <w:rPr>
          <w:spacing w:val="-15"/>
        </w:rPr>
        <w:t xml:space="preserve"> </w:t>
      </w:r>
      <w:r>
        <w:rPr>
          <w:spacing w:val="-9"/>
        </w:rPr>
        <w:t>WP.</w:t>
      </w:r>
      <w:r>
        <w:rPr>
          <w:spacing w:val="-15"/>
        </w:rPr>
        <w:t xml:space="preserve"> </w:t>
      </w:r>
      <w:r>
        <w:rPr>
          <w:spacing w:val="-9"/>
        </w:rPr>
        <w:t>We</w:t>
      </w:r>
      <w:r>
        <w:rPr>
          <w:spacing w:val="-15"/>
        </w:rPr>
        <w:t xml:space="preserve"> </w:t>
      </w:r>
      <w:r>
        <w:t>thus</w:t>
      </w:r>
      <w:r>
        <w:rPr>
          <w:spacing w:val="-15"/>
        </w:rPr>
        <w:t xml:space="preserve"> </w:t>
      </w:r>
      <w:r>
        <w:t>classify</w:t>
      </w:r>
      <w:r>
        <w:rPr>
          <w:spacing w:val="-15"/>
        </w:rPr>
        <w:t xml:space="preserve"> </w:t>
      </w:r>
      <w:r>
        <w:rPr>
          <w:b/>
        </w:rPr>
        <w:t>WP4</w:t>
      </w:r>
      <w:r>
        <w:rPr>
          <w:b/>
          <w:spacing w:val="-15"/>
        </w:rPr>
        <w:t xml:space="preserve"> </w:t>
      </w:r>
      <w:r>
        <w:rPr>
          <w:b/>
        </w:rPr>
        <w:t>as</w:t>
      </w:r>
      <w:r>
        <w:rPr>
          <w:b/>
          <w:spacing w:val="-15"/>
        </w:rPr>
        <w:t xml:space="preserve"> </w:t>
      </w:r>
      <w:r>
        <w:rPr>
          <w:b/>
        </w:rPr>
        <w:t>medium-to-high</w:t>
      </w:r>
      <w:r>
        <w:rPr>
          <w:b/>
          <w:spacing w:val="-15"/>
        </w:rPr>
        <w:t xml:space="preserve"> </w:t>
      </w:r>
      <w:r>
        <w:rPr>
          <w:b/>
        </w:rPr>
        <w:t>risk,</w:t>
      </w:r>
      <w:r>
        <w:rPr>
          <w:b/>
          <w:spacing w:val="-14"/>
        </w:rPr>
        <w:t xml:space="preserve"> </w:t>
      </w:r>
      <w:r>
        <w:rPr>
          <w:b/>
        </w:rPr>
        <w:t>very</w:t>
      </w:r>
      <w:r>
        <w:rPr>
          <w:b/>
          <w:spacing w:val="-15"/>
        </w:rPr>
        <w:t xml:space="preserve"> </w:t>
      </w:r>
      <w:r>
        <w:rPr>
          <w:b/>
        </w:rPr>
        <w:t>high-reward. Key</w:t>
      </w:r>
      <w:r>
        <w:rPr>
          <w:b/>
          <w:spacing w:val="-15"/>
        </w:rPr>
        <w:t xml:space="preserve"> </w:t>
      </w:r>
      <w:r>
        <w:rPr>
          <w:b/>
        </w:rPr>
        <w:t>Deliverables:</w:t>
      </w:r>
      <w:r>
        <w:rPr>
          <w:b/>
          <w:spacing w:val="-1"/>
        </w:rPr>
        <w:t xml:space="preserve"> </w:t>
      </w:r>
      <w:r>
        <w:t xml:space="preserve">New accretion disk models and theory that explain the light curve data of our beyond-the-state-of-the-art dataset. New galaxy evolution models, describing the hydrodynamics </w:t>
      </w:r>
      <w:r>
        <w:rPr>
          <w:spacing w:val="-3"/>
        </w:rPr>
        <w:t xml:space="preserve">involved </w:t>
      </w:r>
      <w:r>
        <w:t>on galactic scales, but related to the quasar central</w:t>
      </w:r>
      <w:r>
        <w:rPr>
          <w:spacing w:val="-3"/>
        </w:rPr>
        <w:t xml:space="preserve"> </w:t>
      </w:r>
      <w:r>
        <w:t>engine.</w:t>
      </w:r>
    </w:p>
    <w:p w14:paraId="41623A4D" w14:textId="354FFA2F" w:rsidR="006770BD" w:rsidRDefault="00200F4C">
      <w:pPr>
        <w:pStyle w:val="BodyText"/>
        <w:spacing w:before="7"/>
        <w:jc w:val="left"/>
        <w:rPr>
          <w:sz w:val="20"/>
        </w:rPr>
      </w:pPr>
      <w:r>
        <w:rPr>
          <w:noProof/>
          <w:lang w:val="en-GB" w:eastAsia="en-GB"/>
        </w:rPr>
        <mc:AlternateContent>
          <mc:Choice Requires="wpg">
            <w:drawing>
              <wp:anchor distT="0" distB="0" distL="0" distR="0" simplePos="0" relativeHeight="251650048" behindDoc="0" locked="0" layoutInCell="1" allowOverlap="1" wp14:anchorId="71EF8EC9" wp14:editId="26B62902">
                <wp:simplePos x="0" y="0"/>
                <wp:positionH relativeFrom="page">
                  <wp:posOffset>737870</wp:posOffset>
                </wp:positionH>
                <wp:positionV relativeFrom="paragraph">
                  <wp:posOffset>175260</wp:posOffset>
                </wp:positionV>
                <wp:extent cx="6120130" cy="1529080"/>
                <wp:effectExtent l="0" t="0" r="0" b="6350"/>
                <wp:wrapTopAndBottom/>
                <wp:docPr id="2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529080"/>
                          <a:chOff x="1162" y="276"/>
                          <a:chExt cx="9638" cy="2408"/>
                        </a:xfrm>
                      </wpg:grpSpPr>
                      <pic:pic xmlns:pic="http://schemas.openxmlformats.org/drawingml/2006/picture">
                        <pic:nvPicPr>
                          <pic:cNvPr id="23"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162" y="276"/>
                            <a:ext cx="7234" cy="2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Rectangle 18"/>
                        <wps:cNvSpPr>
                          <a:spLocks noChangeArrowheads="1"/>
                        </wps:cNvSpPr>
                        <wps:spPr bwMode="auto">
                          <a:xfrm>
                            <a:off x="4583" y="1240"/>
                            <a:ext cx="487" cy="536"/>
                          </a:xfrm>
                          <a:prstGeom prst="rect">
                            <a:avLst/>
                          </a:prstGeom>
                          <a:noFill/>
                          <a:ln w="12039">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Line 17"/>
                        <wps:cNvCnPr>
                          <a:cxnSpLocks noChangeShapeType="1"/>
                        </wps:cNvCnPr>
                        <wps:spPr bwMode="auto">
                          <a:xfrm>
                            <a:off x="5112" y="1164"/>
                            <a:ext cx="955" cy="0"/>
                          </a:xfrm>
                          <a:prstGeom prst="line">
                            <a:avLst/>
                          </a:prstGeom>
                          <a:noFill/>
                          <a:ln w="24078">
                            <a:solidFill>
                              <a:srgbClr val="BCBDBD"/>
                            </a:solidFill>
                            <a:prstDash val="dash"/>
                            <a:round/>
                            <a:headEnd/>
                            <a:tailEnd/>
                          </a:ln>
                          <a:extLst>
                            <a:ext uri="{909E8E84-426E-40DD-AFC4-6F175D3DCCD1}">
                              <a14:hiddenFill xmlns:a14="http://schemas.microsoft.com/office/drawing/2010/main">
                                <a:noFill/>
                              </a14:hiddenFill>
                            </a:ext>
                          </a:extLst>
                        </wps:spPr>
                        <wps:bodyPr/>
                      </wps:wsp>
                      <wps:wsp>
                        <wps:cNvPr id="26" name="Line 16"/>
                        <wps:cNvCnPr>
                          <a:cxnSpLocks noChangeShapeType="1"/>
                        </wps:cNvCnPr>
                        <wps:spPr bwMode="auto">
                          <a:xfrm>
                            <a:off x="5873" y="2598"/>
                            <a:ext cx="0" cy="0"/>
                          </a:xfrm>
                          <a:prstGeom prst="line">
                            <a:avLst/>
                          </a:prstGeom>
                          <a:noFill/>
                          <a:ln w="24078">
                            <a:solidFill>
                              <a:srgbClr val="BCBDBD"/>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8396" y="276"/>
                            <a:ext cx="2404" cy="2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Line 14"/>
                        <wps:cNvCnPr>
                          <a:cxnSpLocks noChangeShapeType="1"/>
                        </wps:cNvCnPr>
                        <wps:spPr bwMode="auto">
                          <a:xfrm>
                            <a:off x="2889" y="2314"/>
                            <a:ext cx="614" cy="0"/>
                          </a:xfrm>
                          <a:prstGeom prst="line">
                            <a:avLst/>
                          </a:prstGeom>
                          <a:noFill/>
                          <a:ln w="24078">
                            <a:solidFill>
                              <a:srgbClr val="00F900"/>
                            </a:solidFill>
                            <a:prstDash val="solid"/>
                            <a:round/>
                            <a:headEnd/>
                            <a:tailEnd/>
                          </a:ln>
                          <a:extLst>
                            <a:ext uri="{909E8E84-426E-40DD-AFC4-6F175D3DCCD1}">
                              <a14:hiddenFill xmlns:a14="http://schemas.microsoft.com/office/drawing/2010/main">
                                <a:noFill/>
                              </a14:hiddenFill>
                            </a:ext>
                          </a:extLst>
                        </wps:spPr>
                        <wps:bodyPr/>
                      </wps:wsp>
                      <wps:wsp>
                        <wps:cNvPr id="29" name="Freeform 13"/>
                        <wps:cNvSpPr>
                          <a:spLocks/>
                        </wps:cNvSpPr>
                        <wps:spPr bwMode="auto">
                          <a:xfrm>
                            <a:off x="1807" y="1489"/>
                            <a:ext cx="283" cy="2"/>
                          </a:xfrm>
                          <a:custGeom>
                            <a:avLst/>
                            <a:gdLst>
                              <a:gd name="T0" fmla="+- 0 1808 1808"/>
                              <a:gd name="T1" fmla="*/ T0 w 283"/>
                              <a:gd name="T2" fmla="+- 0 2072 1808"/>
                              <a:gd name="T3" fmla="*/ T2 w 283"/>
                              <a:gd name="T4" fmla="+- 0 2091 1808"/>
                              <a:gd name="T5" fmla="*/ T4 w 283"/>
                            </a:gdLst>
                            <a:ahLst/>
                            <a:cxnLst>
                              <a:cxn ang="0">
                                <a:pos x="T1" y="0"/>
                              </a:cxn>
                              <a:cxn ang="0">
                                <a:pos x="T3" y="0"/>
                              </a:cxn>
                              <a:cxn ang="0">
                                <a:pos x="T5" y="0"/>
                              </a:cxn>
                            </a:cxnLst>
                            <a:rect l="0" t="0" r="r" b="b"/>
                            <a:pathLst>
                              <a:path w="283">
                                <a:moveTo>
                                  <a:pt x="0" y="0"/>
                                </a:moveTo>
                                <a:lnTo>
                                  <a:pt x="264" y="0"/>
                                </a:lnTo>
                                <a:lnTo>
                                  <a:pt x="283" y="0"/>
                                </a:lnTo>
                              </a:path>
                            </a:pathLst>
                          </a:custGeom>
                          <a:noFill/>
                          <a:ln w="24078">
                            <a:solidFill>
                              <a:srgbClr val="00F9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12"/>
                        <wps:cNvSpPr>
                          <a:spLocks/>
                        </wps:cNvSpPr>
                        <wps:spPr bwMode="auto">
                          <a:xfrm>
                            <a:off x="2071" y="1410"/>
                            <a:ext cx="160" cy="160"/>
                          </a:xfrm>
                          <a:custGeom>
                            <a:avLst/>
                            <a:gdLst>
                              <a:gd name="T0" fmla="+- 0 2072 2072"/>
                              <a:gd name="T1" fmla="*/ T0 w 160"/>
                              <a:gd name="T2" fmla="+- 0 1410 1410"/>
                              <a:gd name="T3" fmla="*/ 1410 h 160"/>
                              <a:gd name="T4" fmla="+- 0 2072 2072"/>
                              <a:gd name="T5" fmla="*/ T4 w 160"/>
                              <a:gd name="T6" fmla="+- 0 1569 1410"/>
                              <a:gd name="T7" fmla="*/ 1569 h 160"/>
                              <a:gd name="T8" fmla="+- 0 2231 2072"/>
                              <a:gd name="T9" fmla="*/ T8 w 160"/>
                              <a:gd name="T10" fmla="+- 0 1490 1410"/>
                              <a:gd name="T11" fmla="*/ 1490 h 160"/>
                              <a:gd name="T12" fmla="+- 0 2072 2072"/>
                              <a:gd name="T13" fmla="*/ T12 w 160"/>
                              <a:gd name="T14" fmla="+- 0 1410 1410"/>
                              <a:gd name="T15" fmla="*/ 1410 h 160"/>
                            </a:gdLst>
                            <a:ahLst/>
                            <a:cxnLst>
                              <a:cxn ang="0">
                                <a:pos x="T1" y="T3"/>
                              </a:cxn>
                              <a:cxn ang="0">
                                <a:pos x="T5" y="T7"/>
                              </a:cxn>
                              <a:cxn ang="0">
                                <a:pos x="T9" y="T11"/>
                              </a:cxn>
                              <a:cxn ang="0">
                                <a:pos x="T13" y="T15"/>
                              </a:cxn>
                            </a:cxnLst>
                            <a:rect l="0" t="0" r="r" b="b"/>
                            <a:pathLst>
                              <a:path w="160" h="160">
                                <a:moveTo>
                                  <a:pt x="0" y="0"/>
                                </a:moveTo>
                                <a:lnTo>
                                  <a:pt x="0" y="159"/>
                                </a:lnTo>
                                <a:lnTo>
                                  <a:pt x="159" y="80"/>
                                </a:lnTo>
                                <a:lnTo>
                                  <a:pt x="0" y="0"/>
                                </a:lnTo>
                                <a:close/>
                              </a:path>
                            </a:pathLst>
                          </a:custGeom>
                          <a:solidFill>
                            <a:srgbClr val="00F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1"/>
                        <wps:cNvSpPr>
                          <a:spLocks/>
                        </wps:cNvSpPr>
                        <wps:spPr bwMode="auto">
                          <a:xfrm>
                            <a:off x="9903" y="1376"/>
                            <a:ext cx="283" cy="2"/>
                          </a:xfrm>
                          <a:custGeom>
                            <a:avLst/>
                            <a:gdLst>
                              <a:gd name="T0" fmla="+- 0 10186 9903"/>
                              <a:gd name="T1" fmla="*/ T0 w 283"/>
                              <a:gd name="T2" fmla="+- 0 9922 9903"/>
                              <a:gd name="T3" fmla="*/ T2 w 283"/>
                              <a:gd name="T4" fmla="+- 0 9903 9903"/>
                              <a:gd name="T5" fmla="*/ T4 w 283"/>
                            </a:gdLst>
                            <a:ahLst/>
                            <a:cxnLst>
                              <a:cxn ang="0">
                                <a:pos x="T1" y="0"/>
                              </a:cxn>
                              <a:cxn ang="0">
                                <a:pos x="T3" y="0"/>
                              </a:cxn>
                              <a:cxn ang="0">
                                <a:pos x="T5" y="0"/>
                              </a:cxn>
                            </a:cxnLst>
                            <a:rect l="0" t="0" r="r" b="b"/>
                            <a:pathLst>
                              <a:path w="283">
                                <a:moveTo>
                                  <a:pt x="283" y="0"/>
                                </a:moveTo>
                                <a:lnTo>
                                  <a:pt x="19" y="0"/>
                                </a:lnTo>
                                <a:lnTo>
                                  <a:pt x="0" y="0"/>
                                </a:lnTo>
                              </a:path>
                            </a:pathLst>
                          </a:custGeom>
                          <a:noFill/>
                          <a:ln w="24078">
                            <a:solidFill>
                              <a:srgbClr val="00F9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10"/>
                        <wps:cNvSpPr>
                          <a:spLocks/>
                        </wps:cNvSpPr>
                        <wps:spPr bwMode="auto">
                          <a:xfrm>
                            <a:off x="9762" y="1296"/>
                            <a:ext cx="160" cy="160"/>
                          </a:xfrm>
                          <a:custGeom>
                            <a:avLst/>
                            <a:gdLst>
                              <a:gd name="T0" fmla="+- 0 9922 9763"/>
                              <a:gd name="T1" fmla="*/ T0 w 160"/>
                              <a:gd name="T2" fmla="+- 0 1296 1296"/>
                              <a:gd name="T3" fmla="*/ 1296 h 160"/>
                              <a:gd name="T4" fmla="+- 0 9763 9763"/>
                              <a:gd name="T5" fmla="*/ T4 w 160"/>
                              <a:gd name="T6" fmla="+- 0 1376 1296"/>
                              <a:gd name="T7" fmla="*/ 1376 h 160"/>
                              <a:gd name="T8" fmla="+- 0 9922 9763"/>
                              <a:gd name="T9" fmla="*/ T8 w 160"/>
                              <a:gd name="T10" fmla="+- 0 1456 1296"/>
                              <a:gd name="T11" fmla="*/ 1456 h 160"/>
                              <a:gd name="T12" fmla="+- 0 9922 9763"/>
                              <a:gd name="T13" fmla="*/ T12 w 160"/>
                              <a:gd name="T14" fmla="+- 0 1296 1296"/>
                              <a:gd name="T15" fmla="*/ 1296 h 160"/>
                            </a:gdLst>
                            <a:ahLst/>
                            <a:cxnLst>
                              <a:cxn ang="0">
                                <a:pos x="T1" y="T3"/>
                              </a:cxn>
                              <a:cxn ang="0">
                                <a:pos x="T5" y="T7"/>
                              </a:cxn>
                              <a:cxn ang="0">
                                <a:pos x="T9" y="T11"/>
                              </a:cxn>
                              <a:cxn ang="0">
                                <a:pos x="T13" y="T15"/>
                              </a:cxn>
                            </a:cxnLst>
                            <a:rect l="0" t="0" r="r" b="b"/>
                            <a:pathLst>
                              <a:path w="160" h="160">
                                <a:moveTo>
                                  <a:pt x="159" y="0"/>
                                </a:moveTo>
                                <a:lnTo>
                                  <a:pt x="0" y="80"/>
                                </a:lnTo>
                                <a:lnTo>
                                  <a:pt x="159" y="160"/>
                                </a:lnTo>
                                <a:lnTo>
                                  <a:pt x="159" y="0"/>
                                </a:lnTo>
                                <a:close/>
                              </a:path>
                            </a:pathLst>
                          </a:custGeom>
                          <a:solidFill>
                            <a:srgbClr val="00F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Text Box 9"/>
                        <wps:cNvSpPr txBox="1">
                          <a:spLocks noChangeArrowheads="1"/>
                        </wps:cNvSpPr>
                        <wps:spPr bwMode="auto">
                          <a:xfrm>
                            <a:off x="1267" y="329"/>
                            <a:ext cx="716"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1ABEA" w14:textId="77777777" w:rsidR="006A3F04" w:rsidRDefault="006A3F04">
                              <w:pPr>
                                <w:spacing w:line="250" w:lineRule="exact"/>
                                <w:rPr>
                                  <w:b/>
                                </w:rPr>
                              </w:pPr>
                              <w:r>
                                <w:rPr>
                                  <w:b/>
                                  <w:color w:val="00F900"/>
                                  <w:w w:val="105"/>
                                </w:rPr>
                                <w:t>WISE</w:t>
                              </w:r>
                            </w:p>
                            <w:p w14:paraId="0E6D18B0" w14:textId="77777777" w:rsidR="006A3F04" w:rsidRDefault="006A3F04">
                              <w:pPr>
                                <w:spacing w:before="3"/>
                                <w:rPr>
                                  <w:b/>
                                </w:rPr>
                              </w:pPr>
                              <w:r>
                                <w:rPr>
                                  <w:b/>
                                  <w:color w:val="00F900"/>
                                  <w:w w:val="105"/>
                                </w:rPr>
                                <w:t>W1/2/3</w:t>
                              </w:r>
                            </w:p>
                          </w:txbxContent>
                        </wps:txbx>
                        <wps:bodyPr rot="0" vert="horz" wrap="square" lIns="0" tIns="0" rIns="0" bIns="0" anchor="t" anchorCtr="0" upright="1">
                          <a:noAutofit/>
                        </wps:bodyPr>
                      </wps:wsp>
                      <wps:wsp>
                        <wps:cNvPr id="34" name="Text Box 8"/>
                        <wps:cNvSpPr txBox="1">
                          <a:spLocks noChangeArrowheads="1"/>
                        </wps:cNvSpPr>
                        <wps:spPr bwMode="auto">
                          <a:xfrm>
                            <a:off x="3760" y="329"/>
                            <a:ext cx="564"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3639C" w14:textId="77777777" w:rsidR="006A3F04" w:rsidRDefault="006A3F04">
                              <w:pPr>
                                <w:spacing w:line="250" w:lineRule="exact"/>
                                <w:rPr>
                                  <w:b/>
                                </w:rPr>
                              </w:pPr>
                              <w:r>
                                <w:rPr>
                                  <w:b/>
                                  <w:color w:val="00F900"/>
                                  <w:w w:val="105"/>
                                </w:rPr>
                                <w:t>SDSS</w:t>
                              </w:r>
                            </w:p>
                            <w:p w14:paraId="24E0FCFD" w14:textId="77777777" w:rsidR="006A3F04" w:rsidRDefault="006A3F04">
                              <w:pPr>
                                <w:spacing w:before="3"/>
                                <w:rPr>
                                  <w:b/>
                                  <w:i/>
                                </w:rPr>
                              </w:pPr>
                              <w:r>
                                <w:rPr>
                                  <w:b/>
                                  <w:i/>
                                  <w:color w:val="00F900"/>
                                  <w:w w:val="105"/>
                                </w:rPr>
                                <w:t>gri</w:t>
                              </w:r>
                            </w:p>
                          </w:txbxContent>
                        </wps:txbx>
                        <wps:bodyPr rot="0" vert="horz" wrap="square" lIns="0" tIns="0" rIns="0" bIns="0" anchor="t" anchorCtr="0" upright="1">
                          <a:noAutofit/>
                        </wps:bodyPr>
                      </wps:wsp>
                      <wps:wsp>
                        <wps:cNvPr id="35" name="Text Box 7"/>
                        <wps:cNvSpPr txBox="1">
                          <a:spLocks noChangeArrowheads="1"/>
                        </wps:cNvSpPr>
                        <wps:spPr bwMode="auto">
                          <a:xfrm>
                            <a:off x="8509" y="348"/>
                            <a:ext cx="488" cy="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F2E61" w14:textId="77777777" w:rsidR="006A3F04" w:rsidRDefault="006A3F04">
                              <w:pPr>
                                <w:spacing w:line="250" w:lineRule="exact"/>
                                <w:rPr>
                                  <w:b/>
                                </w:rPr>
                              </w:pPr>
                              <w:r>
                                <w:rPr>
                                  <w:b/>
                                  <w:color w:val="00F900"/>
                                  <w:w w:val="105"/>
                                </w:rPr>
                                <w:t>HSC</w:t>
                              </w:r>
                            </w:p>
                            <w:p w14:paraId="6842ED04" w14:textId="77777777" w:rsidR="006A3F04" w:rsidRDefault="006A3F04">
                              <w:pPr>
                                <w:spacing w:before="2"/>
                                <w:rPr>
                                  <w:b/>
                                  <w:i/>
                                  <w:sz w:val="19"/>
                                </w:rPr>
                              </w:pPr>
                              <w:r>
                                <w:rPr>
                                  <w:b/>
                                  <w:i/>
                                  <w:color w:val="00F900"/>
                                  <w:sz w:val="19"/>
                                </w:rPr>
                                <w:t>GRI</w:t>
                              </w:r>
                            </w:p>
                          </w:txbxContent>
                        </wps:txbx>
                        <wps:bodyPr rot="0" vert="horz" wrap="square" lIns="0" tIns="0" rIns="0" bIns="0" anchor="t" anchorCtr="0" upright="1">
                          <a:noAutofit/>
                        </wps:bodyPr>
                      </wps:wsp>
                      <wps:wsp>
                        <wps:cNvPr id="36" name="Text Box 6"/>
                        <wps:cNvSpPr txBox="1">
                          <a:spLocks noChangeArrowheads="1"/>
                        </wps:cNvSpPr>
                        <wps:spPr bwMode="auto">
                          <a:xfrm>
                            <a:off x="3125" y="2386"/>
                            <a:ext cx="21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7C9DF" w14:textId="77777777" w:rsidR="006A3F04" w:rsidRDefault="006A3F04">
                              <w:pPr>
                                <w:spacing w:line="250" w:lineRule="exact"/>
                                <w:rPr>
                                  <w:b/>
                                </w:rPr>
                              </w:pPr>
                              <w:r>
                                <w:rPr>
                                  <w:b/>
                                  <w:color w:val="00F900"/>
                                  <w:w w:val="10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EF8EC9" id="Group 5" o:spid="_x0000_s1044" style="position:absolute;margin-left:58.1pt;margin-top:13.8pt;width:481.9pt;height:120.4pt;z-index:251650048;mso-wrap-distance-left:0;mso-wrap-distance-right:0;mso-position-horizontal-relative:page;mso-position-vertical-relative:text" coordorigin="1162,276" coordsize="9638,24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">
                <v:shape id="Picture 19" o:spid="_x0000_s1045" type="#_x0000_t75" style="position:absolute;left:1162;top:276;width:7234;height: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v28zFAAAA2wAAAA8AAABkcnMvZG93bnJldi54bWxEj09rAjEUxO9Cv0N4Qm+aVanIahSpSG2r&#10;B//g+bF57i5uXpYkrtt++qYgeBxm5jfMbNGaSjTkfGlZwaCfgCDOrC45V3A6rnsTED4ga6wsk4If&#10;8rCYv3RmmGp75z01h5CLCGGfooIihDqV0mcFGfR9WxNH72KdwRCly6V2eI9wU8lhkoylwZLjQoE1&#10;vReUXQ83o2Dl8m379dtUyVvzsdt97s3xe3RW6rXbLqcgArXhGX60N1rBcAT/X+IP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L9vMxQAAANsAAAAPAAAAAAAAAAAAAAAA&#10;AJ8CAABkcnMvZG93bnJldi54bWxQSwUGAAAAAAQABAD3AAAAkQMAAAAA&#10;">
                  <v:imagedata r:id="rId79" o:title=""/>
                </v:shape>
                <v:rect id="Rectangle 18" o:spid="_x0000_s1046" style="position:absolute;left:4583;top:1240;width:487;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j8HsYA&#10;AADbAAAADwAAAGRycy9kb3ducmV2LnhtbESPQWvCQBSE7wX/w/IEb3XTUGxJXUMUEgRPtQr29sg+&#10;kzTZtyG71eiv7xYKPQ4z8w2zTEfTiQsNrrGs4GkegSAurW64UnD4yB9fQTiPrLGzTApu5CBdTR6W&#10;mGh75Xe67H0lAoRdggpq7/tESlfWZNDNbU8cvLMdDPogh0rqAa8BbjoZR9FCGmw4LNTY06amst1/&#10;GwXZwRbn4vPldlyf2vtXHkfjfdcqNZuO2RsIT6P/D/+1t1pB/Ay/X8IP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j8HsYAAADbAAAADwAAAAAAAAAAAAAAAACYAgAAZHJz&#10;L2Rvd25yZXYueG1sUEsFBgAAAAAEAAQA9QAAAIsDAAAAAA==&#10;" filled="f" strokecolor="white" strokeweight=".33442mm"/>
                <v:line id="Line 17" o:spid="_x0000_s1047" style="position:absolute;visibility:visible;mso-wrap-style:square" from="5112,1164" to="6067,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jQPMMAAADbAAAADwAAAGRycy9kb3ducmV2LnhtbESP0YrCMBRE34X9h3AX9kXWdCuKdJuK&#10;ygoKPmj1Ay7NtS02N6WJ2v17Iwg+DjNzhknnvWnEjTpXW1bwM4pAEBdW11wqOB3X3zMQziNrbCyT&#10;gn9yMM8+Bikm2t75QLfclyJA2CWooPK+TaR0RUUG3ci2xME7286gD7Irpe7wHuCmkXEUTaXBmsNC&#10;hS2tKiou+dUoyNfbYnisT7tovxzbVXwlmv4Nlfr67Be/IDz1/h1+tTdaQTyB55fwA2T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o0DzDAAAA2wAAAA8AAAAAAAAAAAAA&#10;AAAAoQIAAGRycy9kb3ducmV2LnhtbFBLBQYAAAAABAAEAPkAAACRAwAAAAA=&#10;" strokecolor="#bcbdbd" strokeweight=".66883mm">
                  <v:stroke dashstyle="dash"/>
                </v:line>
                <v:line id="Line 16" o:spid="_x0000_s1048" style="position:absolute;visibility:visible;mso-wrap-style:square" from="5873,2598" to="5873,2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pOS8MAAADbAAAADwAAAGRycy9kb3ducmV2LnhtbESP0YrCMBRE3wX/IVzBF1lTK5Sla1pU&#10;FBR8cKsfcGnutmWbm9JErX9vFhZ8HGbmDLPKB9OKO/WusaxgMY9AEJdWN1wpuF72H58gnEfW2Fom&#10;BU9ykGfj0QpTbR/8TffCVyJA2KWooPa+S6V0ZU0G3dx2xMH7sb1BH2RfSd3jI8BNK+MoSqTBhsNC&#10;jR1tayp/i5tRUOyP5ezSXE/RebO02/hGlOxmSk0nw/oLhKfBv8P/7YNWECfw9yX8AJm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6TkvDAAAA2wAAAA8AAAAAAAAAAAAA&#10;AAAAoQIAAGRycy9kb3ducmV2LnhtbFBLBQYAAAAABAAEAPkAAACRAwAAAAA=&#10;" strokecolor="#bcbdbd" strokeweight=".66883mm">
                  <v:stroke dashstyle="dash"/>
                </v:line>
                <v:shape id="Picture 15" o:spid="_x0000_s1049" type="#_x0000_t75" style="position:absolute;left:8396;top:276;width:2404;height: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Zt6TEAAAA2wAAAA8AAABkcnMvZG93bnJldi54bWxEj0FrAjEUhO+F/ofwhF5KTRSry9YoUqiK&#10;J93anl83z92lm5clSXX996ZQ6HGYmW+Y+bK3rTiTD41jDaOhAkFcOtNwpeH4/vaUgQgR2WDrmDRc&#10;KcBycX83x9y4Cx/oXMRKJAiHHDXUMXa5lKGsyWIYuo44eSfnLcYkfSWNx0uC21aOlZpKiw2nhRo7&#10;eq2p/C5+rIae/eZr/Vk8HmdKbT8mKtvtnzOtHwb96gVEpD7+h//aW6NhPIPfL+k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Zt6TEAAAA2wAAAA8AAAAAAAAAAAAAAAAA&#10;nwIAAGRycy9kb3ducmV2LnhtbFBLBQYAAAAABAAEAPcAAACQAwAAAAA=&#10;">
                  <v:imagedata r:id="rId80" o:title=""/>
                </v:shape>
                <v:line id="Line 14" o:spid="_x0000_s1050" style="position:absolute;visibility:visible;mso-wrap-style:square" from="2889,2314" to="3503,2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MtVrwAAADbAAAADwAAAGRycy9kb3ducmV2LnhtbERPvQrCMBDeBd8hnOCmqQ4i1ViKUnBx&#10;sIrz2ZxtsbmUJtb69mYQHD++/20ymEb01LnasoLFPAJBXFhdc6ngeslmaxDOI2tsLJOCDzlIduPR&#10;FmNt33ymPvelCCHsYlRQed/GUrqiIoNublviwD1sZ9AH2JVSd/gO4aaRyyhaSYM1h4YKW9pXVDzz&#10;l1FwH3rb5+nplq2iRW3vh0/eZHulppMh3YDwNPi/+Oc+agXLMDZ8CT9A7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HcMtVrwAAADbAAAADwAAAAAAAAAAAAAAAAChAgAA&#10;ZHJzL2Rvd25yZXYueG1sUEsFBgAAAAAEAAQA+QAAAIoDAAAAAA==&#10;" strokecolor="#00f900" strokeweight=".66883mm"/>
                <v:shape id="Freeform 13" o:spid="_x0000_s1051" style="position:absolute;left:1807;top:1489;width:283;height:2;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vtVsQA&#10;AADbAAAADwAAAGRycy9kb3ducmV2LnhtbESPS2vCQBSF94L/YbiCO52oUDU6ihW0LlqoD3R7yVyT&#10;2MydkBk17a93CoLLw3l8nOm8NoW4UeVyywp63QgEcWJ1zqmCw37VGYFwHlljYZkU/JKD+azZmGKs&#10;7Z23dNv5VIQRdjEqyLwvYyldkpFB17UlcfDOtjLog6xSqSu8h3FTyH4UvUmDOQdChiUtM0p+dlcT&#10;IMP3r7/jIj18rk8rcx7Yj8t3MlCq3aoXExCeav8KP9sbraA/hv8v4Q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77VbEAAAA2wAAAA8AAAAAAAAAAAAAAAAAmAIAAGRycy9k&#10;b3ducmV2LnhtbFBLBQYAAAAABAAEAPUAAACJAwAAAAA=&#10;" path="m,l264,r19,e" filled="f" strokecolor="#00f900" strokeweight=".66883mm">
                  <v:path arrowok="t" o:connecttype="custom" o:connectlocs="0,0;264,0;283,0" o:connectangles="0,0,0"/>
                </v:shape>
                <v:shape id="Freeform 12" o:spid="_x0000_s1052" style="position:absolute;left:2071;top:1410;width:160;height:160;visibility:visible;mso-wrap-style:square;v-text-anchor:top" coordsize="16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eeMIA&#10;AADbAAAADwAAAGRycy9kb3ducmV2LnhtbERPu27CMBTdkfgH61ZiKw4tKlWIQdCCVNh4LNlu40sS&#10;Nb6ObAdSvr4eKjEenXe27E0jruR8bVnBZJyAIC6srrlUcD5tn99B+ICssbFMCn7Jw3IxHGSYanvj&#10;A12PoRQxhH2KCqoQ2lRKX1Rk0I9tSxy5i3UGQ4SulNrhLYabRr4kyZs0WHNsqLClj4qKn2NnFHx3&#10;u9W5W0/NnTZ3M9nP8s/c7ZQaPfWrOYhAfXiI/91fWsFrXB+/xB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h54wgAAANsAAAAPAAAAAAAAAAAAAAAAAJgCAABkcnMvZG93&#10;bnJldi54bWxQSwUGAAAAAAQABAD1AAAAhwMAAAAA&#10;" path="m,l,159,159,80,,xe" fillcolor="#00f900" stroked="f">
                  <v:path arrowok="t" o:connecttype="custom" o:connectlocs="0,1410;0,1569;159,1490;0,1410" o:connectangles="0,0,0,0"/>
                </v:shape>
                <v:shape id="Freeform 11" o:spid="_x0000_s1053" style="position:absolute;left:9903;top:1376;width:283;height:2;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3jcQA&#10;AADbAAAADwAAAGRycy9kb3ducmV2LnhtbESPS2vCQBSF9wX/w3AFdzrRQJXoKLag7cKCL3R7yVyT&#10;aOZOyIya+us7gtDl4Tw+zmTWmFLcqHaFZQX9XgSCOLW64EzBfrfojkA4j6yxtEwKfsnBbNp6m2Ci&#10;7Z03dNv6TIQRdgkqyL2vEildmpNB17MVcfBOtjbog6wzqWu8h3FTykEUvUuDBQdCjhV95pRetlcT&#10;IMOPn8dhnu1Xy+PCnGL7dV6nsVKddjMfg/DU+P/wq/2tFcR9eH4JP0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d43EAAAA2wAAAA8AAAAAAAAAAAAAAAAAmAIAAGRycy9k&#10;b3ducmV2LnhtbFBLBQYAAAAABAAEAPUAAACJAwAAAAA=&#10;" path="m283,l19,,,e" filled="f" strokecolor="#00f900" strokeweight=".66883mm">
                  <v:path arrowok="t" o:connecttype="custom" o:connectlocs="283,0;19,0;0,0" o:connectangles="0,0,0"/>
                </v:shape>
                <v:shape id="Freeform 10" o:spid="_x0000_s1054" style="position:absolute;left:9762;top:1296;width:160;height:160;visibility:visible;mso-wrap-style:square;v-text-anchor:top" coordsize="16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lMQA&#10;AADbAAAADwAAAGRycy9kb3ducmV2LnhtbESPQWsCMRSE74L/ITzBm2bVUsvWKNoqaG9VL95eN6+7&#10;i5uXJcnq1l9vCoLHYWa+YWaL1lTiQs6XlhWMhgkI4szqknMFx8Nm8AbCB2SNlWVS8EceFvNuZ4ap&#10;tlf+pss+5CJC2KeooAihTqX0WUEG/dDWxNH7tc5giNLlUju8Rrip5DhJXqXBkuNCgTV9FJSd941R&#10;8NPslsdm9WJutL6Z0df09HlyO6X6vXb5DiJQG57hR3urFUzG8P8l/g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kJZTEAAAA2wAAAA8AAAAAAAAAAAAAAAAAmAIAAGRycy9k&#10;b3ducmV2LnhtbFBLBQYAAAAABAAEAPUAAACJAwAAAAA=&#10;" path="m159,l,80r159,80l159,xe" fillcolor="#00f900" stroked="f">
                  <v:path arrowok="t" o:connecttype="custom" o:connectlocs="159,1296;0,1376;159,1456;159,1296" o:connectangles="0,0,0,0"/>
                </v:shape>
                <v:shape id="Text Box 9" o:spid="_x0000_s1055" type="#_x0000_t202" style="position:absolute;left:1267;top:329;width:716;height: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5goMUA&#10;AADbAAAADwAAAGRycy9kb3ducmV2LnhtbESPQWvCQBSE7wX/w/KE3pqNF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mCgxQAAANsAAAAPAAAAAAAAAAAAAAAAAJgCAABkcnMv&#10;ZG93bnJldi54bWxQSwUGAAAAAAQABAD1AAAAigMAAAAA&#10;" filled="f" stroked="f">
                  <v:textbox inset="0,0,0,0">
                    <w:txbxContent>
                      <w:p w14:paraId="4C41ABEA" w14:textId="77777777" w:rsidR="006A3F04" w:rsidRDefault="006A3F04">
                        <w:pPr>
                          <w:spacing w:line="250" w:lineRule="exact"/>
                          <w:rPr>
                            <w:b/>
                          </w:rPr>
                        </w:pPr>
                        <w:r>
                          <w:rPr>
                            <w:b/>
                            <w:color w:val="00F900"/>
                            <w:w w:val="105"/>
                          </w:rPr>
                          <w:t>WISE</w:t>
                        </w:r>
                      </w:p>
                      <w:p w14:paraId="0E6D18B0" w14:textId="77777777" w:rsidR="006A3F04" w:rsidRDefault="006A3F04">
                        <w:pPr>
                          <w:spacing w:before="3"/>
                          <w:rPr>
                            <w:b/>
                          </w:rPr>
                        </w:pPr>
                        <w:r>
                          <w:rPr>
                            <w:b/>
                            <w:color w:val="00F900"/>
                            <w:w w:val="105"/>
                          </w:rPr>
                          <w:t>W1/2/3</w:t>
                        </w:r>
                      </w:p>
                    </w:txbxContent>
                  </v:textbox>
                </v:shape>
                <v:shape id="_x0000_s1056" type="#_x0000_t202" style="position:absolute;left:3760;top:329;width:564;height: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41MQA&#10;AADbAAAADwAAAGRycy9kb3ducmV2LnhtbESPQWvCQBSE7wX/w/KE3urGtoh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NTEAAAA2wAAAA8AAAAAAAAAAAAAAAAAmAIAAGRycy9k&#10;b3ducmV2LnhtbFBLBQYAAAAABAAEAPUAAACJAwAAAAA=&#10;" filled="f" stroked="f">
                  <v:textbox inset="0,0,0,0">
                    <w:txbxContent>
                      <w:p w14:paraId="0A13639C" w14:textId="77777777" w:rsidR="006A3F04" w:rsidRDefault="006A3F04">
                        <w:pPr>
                          <w:spacing w:line="250" w:lineRule="exact"/>
                          <w:rPr>
                            <w:b/>
                          </w:rPr>
                        </w:pPr>
                        <w:r>
                          <w:rPr>
                            <w:b/>
                            <w:color w:val="00F900"/>
                            <w:w w:val="105"/>
                          </w:rPr>
                          <w:t>SDSS</w:t>
                        </w:r>
                      </w:p>
                      <w:p w14:paraId="24E0FCFD" w14:textId="77777777" w:rsidR="006A3F04" w:rsidRDefault="006A3F04">
                        <w:pPr>
                          <w:spacing w:before="3"/>
                          <w:rPr>
                            <w:b/>
                            <w:i/>
                          </w:rPr>
                        </w:pPr>
                        <w:r>
                          <w:rPr>
                            <w:b/>
                            <w:i/>
                            <w:color w:val="00F900"/>
                            <w:w w:val="105"/>
                          </w:rPr>
                          <w:t>gri</w:t>
                        </w:r>
                      </w:p>
                    </w:txbxContent>
                  </v:textbox>
                </v:shape>
                <v:shape id="_x0000_s1057" type="#_x0000_t202" style="position:absolute;left:8509;top:348;width:488;height: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dT8QA&#10;AADbAAAADwAAAGRycy9kb3ducmV2LnhtbESPQWvCQBSE7wX/w/KE3urGlop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XU/EAAAA2wAAAA8AAAAAAAAAAAAAAAAAmAIAAGRycy9k&#10;b3ducmV2LnhtbFBLBQYAAAAABAAEAPUAAACJAwAAAAA=&#10;" filled="f" stroked="f">
                  <v:textbox inset="0,0,0,0">
                    <w:txbxContent>
                      <w:p w14:paraId="151F2E61" w14:textId="77777777" w:rsidR="006A3F04" w:rsidRDefault="006A3F04">
                        <w:pPr>
                          <w:spacing w:line="250" w:lineRule="exact"/>
                          <w:rPr>
                            <w:b/>
                          </w:rPr>
                        </w:pPr>
                        <w:r>
                          <w:rPr>
                            <w:b/>
                            <w:color w:val="00F900"/>
                            <w:w w:val="105"/>
                          </w:rPr>
                          <w:t>HSC</w:t>
                        </w:r>
                      </w:p>
                      <w:p w14:paraId="6842ED04" w14:textId="77777777" w:rsidR="006A3F04" w:rsidRDefault="006A3F04">
                        <w:pPr>
                          <w:spacing w:before="2"/>
                          <w:rPr>
                            <w:b/>
                            <w:i/>
                            <w:sz w:val="19"/>
                          </w:rPr>
                        </w:pPr>
                        <w:r>
                          <w:rPr>
                            <w:b/>
                            <w:i/>
                            <w:color w:val="00F900"/>
                            <w:sz w:val="19"/>
                          </w:rPr>
                          <w:t>GRI</w:t>
                        </w:r>
                      </w:p>
                    </w:txbxContent>
                  </v:textbox>
                </v:shape>
                <v:shape id="_x0000_s1058" type="#_x0000_t202" style="position:absolute;left:3125;top:2386;width:210;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DOMQA&#10;AADbAAAADwAAAGRycy9kb3ducmV2LnhtbESPQWvCQBSE7wX/w/KE3urGF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pwzjEAAAA2wAAAA8AAAAAAAAAAAAAAAAAmAIAAGRycy9k&#10;b3ducmV2LnhtbFBLBQYAAAAABAAEAPUAAACJAwAAAAA=&#10;" filled="f" stroked="f">
                  <v:textbox inset="0,0,0,0">
                    <w:txbxContent>
                      <w:p w14:paraId="0C37C9DF" w14:textId="77777777" w:rsidR="006A3F04" w:rsidRDefault="006A3F04">
                        <w:pPr>
                          <w:spacing w:line="250" w:lineRule="exact"/>
                          <w:rPr>
                            <w:b/>
                          </w:rPr>
                        </w:pPr>
                        <w:r>
                          <w:rPr>
                            <w:b/>
                            <w:color w:val="00F900"/>
                            <w:w w:val="105"/>
                          </w:rPr>
                          <w:t>2’</w:t>
                        </w:r>
                      </w:p>
                    </w:txbxContent>
                  </v:textbox>
                </v:shape>
                <w10:wrap type="topAndBottom" anchorx="page"/>
              </v:group>
            </w:pict>
          </mc:Fallback>
        </mc:AlternateContent>
      </w:r>
    </w:p>
    <w:p w14:paraId="7063737C" w14:textId="77777777" w:rsidR="006770BD" w:rsidRDefault="006A3F04">
      <w:pPr>
        <w:spacing w:before="110" w:line="249" w:lineRule="auto"/>
        <w:ind w:left="162" w:right="220"/>
        <w:jc w:val="both"/>
        <w:rPr>
          <w:sz w:val="18"/>
        </w:rPr>
      </w:pPr>
      <w:r>
        <w:t>Figure 4:</w:t>
      </w:r>
      <w:bookmarkStart w:id="138" w:name="_bookmark21"/>
      <w:bookmarkEnd w:id="138"/>
      <w:r>
        <w:t xml:space="preserve"> </w:t>
      </w:r>
      <w:r>
        <w:rPr>
          <w:sz w:val="18"/>
        </w:rPr>
        <w:t xml:space="preserve">The IR and optical imaging of J2323-0100, an archetype of the “Extremely Red Quasars” (ERQs) at </w:t>
      </w:r>
      <w:r>
        <w:rPr>
          <w:i/>
          <w:sz w:val="18"/>
        </w:rPr>
        <w:t xml:space="preserve">z </w:t>
      </w:r>
      <w:r>
        <w:rPr>
          <w:sz w:val="18"/>
        </w:rPr>
        <w:t>2</w:t>
      </w:r>
      <w:r>
        <w:rPr>
          <w:rFonts w:ascii="Verdana" w:hAnsi="Verdana"/>
          <w:i/>
          <w:sz w:val="18"/>
        </w:rPr>
        <w:t>.</w:t>
      </w:r>
      <w:r>
        <w:rPr>
          <w:sz w:val="18"/>
        </w:rPr>
        <w:t xml:space="preserve">5 and a </w:t>
      </w:r>
      <w:r>
        <w:rPr>
          <w:i/>
          <w:sz w:val="18"/>
        </w:rPr>
        <w:t xml:space="preserve">JWST </w:t>
      </w:r>
      <w:r>
        <w:rPr>
          <w:sz w:val="18"/>
        </w:rPr>
        <w:t xml:space="preserve">target. Shown are WISE </w:t>
      </w:r>
      <w:r>
        <w:rPr>
          <w:i/>
          <w:sz w:val="18"/>
        </w:rPr>
        <w:t>(left)</w:t>
      </w:r>
      <w:r>
        <w:rPr>
          <w:sz w:val="18"/>
        </w:rPr>
        <w:t xml:space="preserve">, where the quasar booms out as indicated by the arrow; the SDSS image </w:t>
      </w:r>
      <w:r>
        <w:rPr>
          <w:i/>
          <w:sz w:val="18"/>
        </w:rPr>
        <w:t xml:space="preserve">(middle left) </w:t>
      </w:r>
      <w:r>
        <w:rPr>
          <w:sz w:val="18"/>
        </w:rPr>
        <w:t xml:space="preserve">with zoom-in </w:t>
      </w:r>
      <w:r>
        <w:rPr>
          <w:i/>
          <w:sz w:val="18"/>
        </w:rPr>
        <w:t xml:space="preserve">(middle right) </w:t>
      </w:r>
      <w:r>
        <w:rPr>
          <w:sz w:val="18"/>
        </w:rPr>
        <w:t xml:space="preserve">on the optically faint source, and new HSC imaging </w:t>
      </w:r>
      <w:r>
        <w:rPr>
          <w:i/>
          <w:sz w:val="18"/>
        </w:rPr>
        <w:t>(right)</w:t>
      </w:r>
      <w:r>
        <w:rPr>
          <w:sz w:val="18"/>
        </w:rPr>
        <w:t>, which shows tantalizing evidence for a faint companion</w:t>
      </w:r>
    </w:p>
    <w:p w14:paraId="3252623F" w14:textId="2122FA2B" w:rsidR="006770BD" w:rsidRDefault="00200F4C">
      <w:pPr>
        <w:spacing w:line="180" w:lineRule="exact"/>
        <w:ind w:left="162"/>
        <w:jc w:val="both"/>
        <w:rPr>
          <w:sz w:val="18"/>
        </w:rPr>
      </w:pPr>
      <w:r>
        <w:rPr>
          <w:noProof/>
          <w:lang w:val="en-GB" w:eastAsia="en-GB"/>
        </w:rPr>
        <mc:AlternateContent>
          <mc:Choice Requires="wps">
            <w:drawing>
              <wp:anchor distT="0" distB="0" distL="114300" distR="114300" simplePos="0" relativeHeight="251676672" behindDoc="1" locked="0" layoutInCell="1" allowOverlap="1" wp14:anchorId="0E45B78C" wp14:editId="36136553">
                <wp:simplePos x="0" y="0"/>
                <wp:positionH relativeFrom="page">
                  <wp:posOffset>5989955</wp:posOffset>
                </wp:positionH>
                <wp:positionV relativeFrom="paragraph">
                  <wp:posOffset>-398145</wp:posOffset>
                </wp:positionV>
                <wp:extent cx="88900" cy="198120"/>
                <wp:effectExtent l="0" t="0" r="0" b="0"/>
                <wp:wrapNone/>
                <wp:docPr id="2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4270F" w14:textId="77777777" w:rsidR="006A3F04" w:rsidRDefault="006A3F04">
                            <w:pPr>
                              <w:spacing w:line="274" w:lineRule="exact"/>
                              <w:rPr>
                                <w:rFonts w:ascii="Meiryo" w:hAnsi="Meiryo"/>
                                <w:i/>
                                <w:sz w:val="18"/>
                              </w:rPr>
                            </w:pPr>
                            <w:r>
                              <w:rPr>
                                <w:rFonts w:ascii="Meiryo" w:hAnsi="Meiryo"/>
                                <w:i/>
                                <w:w w:val="96"/>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5B78C" id="Text Box 4" o:spid="_x0000_s1059" type="#_x0000_t202" style="position:absolute;left:0;text-align:left;margin-left:471.65pt;margin-top:-31.35pt;width:7pt;height:15.6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" filled="f" stroked="f">
                <v:textbox inset="0,0,0,0">
                  <w:txbxContent>
                    <w:p w14:paraId="1144270F" w14:textId="77777777" w:rsidR="006A3F04" w:rsidRDefault="006A3F04">
                      <w:pPr>
                        <w:spacing w:line="274" w:lineRule="exact"/>
                        <w:rPr>
                          <w:rFonts w:ascii="Meiryo" w:hAnsi="Meiryo"/>
                          <w:i/>
                          <w:sz w:val="18"/>
                        </w:rPr>
                      </w:pPr>
                      <w:r>
                        <w:rPr>
                          <w:rFonts w:ascii="Meiryo" w:hAnsi="Meiryo"/>
                          <w:i/>
                          <w:w w:val="96"/>
                          <w:sz w:val="18"/>
                        </w:rPr>
                        <w:t>≈</w:t>
                      </w:r>
                    </w:p>
                  </w:txbxContent>
                </v:textbox>
                <w10:wrap anchorx="page"/>
              </v:shape>
            </w:pict>
          </mc:Fallback>
        </mc:AlternateContent>
      </w:r>
      <w:r w:rsidR="006A3F04">
        <w:rPr>
          <w:sz w:val="18"/>
        </w:rPr>
        <w:t>galaxy. Optical rest-frame spectra of J2323-0100, revealed very broad (FWHM = 2500-5000 km s</w:t>
      </w:r>
      <w:r w:rsidR="006A3F04">
        <w:rPr>
          <w:rFonts w:ascii="Meiryo" w:hAnsi="Meiryo"/>
          <w:i/>
          <w:position w:val="7"/>
          <w:sz w:val="14"/>
        </w:rPr>
        <w:t>−</w:t>
      </w:r>
      <w:r w:rsidR="006A3F04">
        <w:rPr>
          <w:position w:val="7"/>
          <w:sz w:val="14"/>
        </w:rPr>
        <w:t>1</w:t>
      </w:r>
      <w:r w:rsidR="006A3F04">
        <w:rPr>
          <w:sz w:val="18"/>
        </w:rPr>
        <w:t>), strongly blue-shifted (by up to</w:t>
      </w:r>
    </w:p>
    <w:p w14:paraId="1D8FCAA7" w14:textId="77777777" w:rsidR="006770BD" w:rsidRDefault="006A3F04">
      <w:pPr>
        <w:spacing w:line="248" w:lineRule="exact"/>
        <w:ind w:left="162"/>
        <w:jc w:val="both"/>
        <w:rPr>
          <w:sz w:val="18"/>
        </w:rPr>
      </w:pPr>
      <w:r>
        <w:rPr>
          <w:sz w:val="18"/>
        </w:rPr>
        <w:t>1500 km s</w:t>
      </w:r>
      <w:r>
        <w:rPr>
          <w:rFonts w:ascii="Meiryo" w:hAnsi="Meiryo"/>
          <w:i/>
          <w:position w:val="7"/>
          <w:sz w:val="14"/>
        </w:rPr>
        <w:t>−</w:t>
      </w:r>
      <w:r>
        <w:rPr>
          <w:position w:val="7"/>
          <w:sz w:val="14"/>
        </w:rPr>
        <w:t>1</w:t>
      </w:r>
      <w:r>
        <w:rPr>
          <w:sz w:val="18"/>
        </w:rPr>
        <w:t xml:space="preserve">) [O </w:t>
      </w:r>
      <w:r>
        <w:rPr>
          <w:sz w:val="14"/>
        </w:rPr>
        <w:t>III</w:t>
      </w:r>
      <w:r>
        <w:rPr>
          <w:sz w:val="18"/>
        </w:rPr>
        <w:t xml:space="preserve">]  </w:t>
      </w:r>
      <w:r>
        <w:rPr>
          <w:rFonts w:ascii="Century Gothic" w:hAnsi="Century Gothic"/>
          <w:i/>
          <w:sz w:val="18"/>
        </w:rPr>
        <w:t xml:space="preserve">λ </w:t>
      </w:r>
      <w:r>
        <w:rPr>
          <w:sz w:val="18"/>
        </w:rPr>
        <w:t>5007Å emission lines in the ERQs. This is suggestive of active outflows and potentially evidence for AGN</w:t>
      </w:r>
    </w:p>
    <w:p w14:paraId="305E3240" w14:textId="77777777" w:rsidR="006770BD" w:rsidRDefault="006A3F04">
      <w:pPr>
        <w:spacing w:before="12"/>
        <w:ind w:left="162"/>
        <w:jc w:val="both"/>
        <w:rPr>
          <w:sz w:val="18"/>
        </w:rPr>
      </w:pPr>
      <w:r>
        <w:rPr>
          <w:sz w:val="18"/>
        </w:rPr>
        <w:t>feedback in action at the height of SMBH activity.</w:t>
      </w:r>
    </w:p>
    <w:p w14:paraId="28BA82F7" w14:textId="77777777" w:rsidR="006770BD" w:rsidRDefault="006770BD">
      <w:pPr>
        <w:pStyle w:val="BodyText"/>
        <w:jc w:val="left"/>
      </w:pPr>
    </w:p>
    <w:p w14:paraId="163EFCAC" w14:textId="77777777" w:rsidR="006770BD" w:rsidRDefault="006770BD">
      <w:pPr>
        <w:pStyle w:val="BodyText"/>
        <w:spacing w:before="6"/>
        <w:jc w:val="left"/>
        <w:rPr>
          <w:sz w:val="31"/>
        </w:rPr>
      </w:pPr>
    </w:p>
    <w:p w14:paraId="09701C24" w14:textId="77777777" w:rsidR="006770BD" w:rsidRDefault="006A3F04">
      <w:pPr>
        <w:ind w:left="167"/>
        <w:jc w:val="both"/>
        <w:rPr>
          <w:b/>
          <w:sz w:val="17"/>
        </w:rPr>
      </w:pPr>
      <w:r>
        <w:rPr>
          <w:b/>
        </w:rPr>
        <w:t>WP5: O</w:t>
      </w:r>
      <w:r>
        <w:rPr>
          <w:b/>
          <w:sz w:val="17"/>
        </w:rPr>
        <w:t xml:space="preserve">BSERVATIONS OF </w:t>
      </w:r>
      <w:r>
        <w:rPr>
          <w:b/>
        </w:rPr>
        <w:t>Q</w:t>
      </w:r>
      <w:r>
        <w:rPr>
          <w:b/>
          <w:sz w:val="17"/>
        </w:rPr>
        <w:t xml:space="preserve">UASARS BY THE </w:t>
      </w:r>
      <w:r>
        <w:rPr>
          <w:b/>
        </w:rPr>
        <w:t>J</w:t>
      </w:r>
      <w:r>
        <w:rPr>
          <w:b/>
          <w:sz w:val="17"/>
        </w:rPr>
        <w:t xml:space="preserve">AMES </w:t>
      </w:r>
      <w:r>
        <w:rPr>
          <w:b/>
        </w:rPr>
        <w:t>W</w:t>
      </w:r>
      <w:r>
        <w:rPr>
          <w:b/>
          <w:sz w:val="17"/>
        </w:rPr>
        <w:t xml:space="preserve">EBB </w:t>
      </w:r>
      <w:r>
        <w:rPr>
          <w:b/>
        </w:rPr>
        <w:t>S</w:t>
      </w:r>
      <w:r>
        <w:rPr>
          <w:b/>
          <w:sz w:val="17"/>
        </w:rPr>
        <w:t xml:space="preserve">PACE </w:t>
      </w:r>
      <w:r>
        <w:rPr>
          <w:b/>
        </w:rPr>
        <w:t>T</w:t>
      </w:r>
      <w:r>
        <w:rPr>
          <w:b/>
          <w:sz w:val="17"/>
        </w:rPr>
        <w:t>ELESCOPE</w:t>
      </w:r>
    </w:p>
    <w:p w14:paraId="2CF459C3" w14:textId="7CA03359" w:rsidR="006770BD" w:rsidRDefault="00200F4C">
      <w:pPr>
        <w:pStyle w:val="BodyText"/>
        <w:spacing w:before="127" w:line="270" w:lineRule="exact"/>
        <w:ind w:left="162" w:right="220"/>
      </w:pPr>
      <w:r>
        <w:rPr>
          <w:noProof/>
          <w:lang w:val="en-GB" w:eastAsia="en-GB"/>
        </w:rPr>
        <mc:AlternateContent>
          <mc:Choice Requires="wps">
            <w:drawing>
              <wp:anchor distT="0" distB="0" distL="114300" distR="114300" simplePos="0" relativeHeight="251677696" behindDoc="1" locked="0" layoutInCell="1" allowOverlap="1" wp14:anchorId="239F3986" wp14:editId="4DDEEFBE">
                <wp:simplePos x="0" y="0"/>
                <wp:positionH relativeFrom="page">
                  <wp:posOffset>2734945</wp:posOffset>
                </wp:positionH>
                <wp:positionV relativeFrom="paragraph">
                  <wp:posOffset>282575</wp:posOffset>
                </wp:positionV>
                <wp:extent cx="107950" cy="240665"/>
                <wp:effectExtent l="1270" t="1270" r="0" b="0"/>
                <wp:wrapNone/>
                <wp:docPr id="2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B6061"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9F3986" id="Text Box 3" o:spid="_x0000_s1060" type="#_x0000_t202" style="position:absolute;left:0;text-align:left;margin-left:215.35pt;margin-top:22.25pt;width:8.5pt;height:18.9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" filled="f" stroked="f">
                <v:textbox inset="0,0,0,0">
                  <w:txbxContent>
                    <w:p w14:paraId="227B6061"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In </w:t>
      </w:r>
      <w:hyperlink w:anchor="_bookmark83" w:history="1">
        <w:r w:rsidR="006A3F04">
          <w:t xml:space="preserve">Ross et al. </w:t>
        </w:r>
      </w:hyperlink>
      <w:hyperlink w:anchor="_bookmark83" w:history="1">
        <w:r w:rsidR="006A3F04">
          <w:t xml:space="preserve">(2015) </w:t>
        </w:r>
      </w:hyperlink>
      <w:r w:rsidR="006A3F04">
        <w:t xml:space="preserve">I discovered a new class of object, the “extremely red quasars”, that </w:t>
      </w:r>
      <w:r w:rsidR="006A3F04">
        <w:rPr>
          <w:spacing w:val="-3"/>
        </w:rPr>
        <w:t xml:space="preserve">have </w:t>
      </w:r>
      <w:r w:rsidR="006A3F04">
        <w:t xml:space="preserve">optical spec- troscopy from SDSS/BOSS, and </w:t>
      </w:r>
      <w:r w:rsidR="006A3F04">
        <w:rPr>
          <w:i/>
        </w:rPr>
        <w:t xml:space="preserve">r </w:t>
      </w:r>
      <w:r w:rsidR="006A3F04">
        <w:rPr>
          <w:rFonts w:ascii="Lucida Sans Unicode" w:hAnsi="Lucida Sans Unicode"/>
          <w:spacing w:val="2"/>
        </w:rPr>
        <w:t>[</w:t>
      </w:r>
      <w:r w:rsidR="006A3F04">
        <w:rPr>
          <w:spacing w:val="2"/>
        </w:rPr>
        <w:t>22</w:t>
      </w:r>
      <w:r w:rsidR="006A3F04">
        <w:rPr>
          <w:rFonts w:ascii="Century Gothic" w:hAnsi="Century Gothic"/>
          <w:i/>
          <w:spacing w:val="2"/>
        </w:rPr>
        <w:t>µ</w:t>
      </w:r>
      <w:r w:rsidR="006A3F04">
        <w:rPr>
          <w:spacing w:val="2"/>
        </w:rPr>
        <w:t>m</w:t>
      </w:r>
      <w:r w:rsidR="006A3F04">
        <w:rPr>
          <w:rFonts w:ascii="Lucida Sans Unicode" w:hAnsi="Lucida Sans Unicode"/>
          <w:spacing w:val="2"/>
        </w:rPr>
        <w:t xml:space="preserve">] </w:t>
      </w:r>
      <w:r w:rsidR="006A3F04">
        <w:rPr>
          <w:rFonts w:ascii="Verdana" w:hAnsi="Verdana"/>
          <w:i/>
        </w:rPr>
        <w:t xml:space="preserve">&gt; </w:t>
      </w:r>
      <w:r w:rsidR="006A3F04">
        <w:t xml:space="preserve">14 colors (i.e., </w:t>
      </w:r>
      <w:r w:rsidR="006A3F04">
        <w:rPr>
          <w:i/>
        </w:rPr>
        <w:t>F</w:t>
      </w:r>
      <w:r w:rsidR="006A3F04">
        <w:rPr>
          <w:rFonts w:ascii="Century Gothic" w:hAnsi="Century Gothic"/>
          <w:i/>
          <w:vertAlign w:val="subscript"/>
        </w:rPr>
        <w:t>ν</w:t>
      </w:r>
      <w:r w:rsidR="006A3F04">
        <w:rPr>
          <w:rFonts w:ascii="Verdana" w:hAnsi="Verdana"/>
          <w:i/>
          <w:vertAlign w:val="subscript"/>
        </w:rPr>
        <w:t>,</w:t>
      </w:r>
      <w:r w:rsidR="006A3F04">
        <w:rPr>
          <w:vertAlign w:val="subscript"/>
        </w:rPr>
        <w:t>MIR</w:t>
      </w:r>
      <w:r w:rsidR="006A3F04">
        <w:rPr>
          <w:rFonts w:ascii="Verdana" w:hAnsi="Verdana"/>
          <w:i/>
        </w:rPr>
        <w:t>/</w:t>
      </w:r>
      <w:r w:rsidR="006A3F04">
        <w:rPr>
          <w:i/>
        </w:rPr>
        <w:t>F</w:t>
      </w:r>
      <w:r w:rsidR="006A3F04">
        <w:rPr>
          <w:rFonts w:ascii="Century Gothic" w:hAnsi="Century Gothic"/>
          <w:i/>
          <w:vertAlign w:val="subscript"/>
        </w:rPr>
        <w:t>ν</w:t>
      </w:r>
      <w:r w:rsidR="006A3F04">
        <w:rPr>
          <w:rFonts w:ascii="Verdana" w:hAnsi="Verdana"/>
          <w:i/>
          <w:vertAlign w:val="subscript"/>
        </w:rPr>
        <w:t>,</w:t>
      </w:r>
      <w:r w:rsidR="006A3F04">
        <w:rPr>
          <w:vertAlign w:val="subscript"/>
        </w:rPr>
        <w:t>opt</w:t>
      </w:r>
      <w:r w:rsidR="006A3F04">
        <w:t xml:space="preserve"> </w:t>
      </w:r>
      <w:r w:rsidR="006A3F04">
        <w:rPr>
          <w:rFonts w:ascii="Lucida Sans Unicode" w:hAnsi="Lucida Sans Unicode"/>
        </w:rPr>
        <w:t xml:space="preserve">;2 </w:t>
      </w:r>
      <w:r w:rsidR="006A3F04">
        <w:t xml:space="preserve">1000) from the Wide-field Infrared Survey Explorer (WISE; [17]) satellite, see Figure </w:t>
      </w:r>
      <w:hyperlink w:anchor="_bookmark21" w:history="1">
        <w:r w:rsidR="006A3F04">
          <w:t>4.</w:t>
        </w:r>
      </w:hyperlink>
      <w:r w:rsidR="006A3F04">
        <w:t xml:space="preserve"> The ERQs are a unique obscured quasar pop- ulation with extreme physical conditions related to powerful outflows across the line-forming regions. These sources</w:t>
      </w:r>
      <w:r w:rsidR="006A3F04">
        <w:rPr>
          <w:spacing w:val="-8"/>
        </w:rPr>
        <w:t xml:space="preserve"> </w:t>
      </w:r>
      <w:r w:rsidR="006A3F04">
        <w:t>are</w:t>
      </w:r>
      <w:r w:rsidR="006A3F04">
        <w:rPr>
          <w:spacing w:val="-8"/>
        </w:rPr>
        <w:t xml:space="preserve"> </w:t>
      </w:r>
      <w:r w:rsidR="006A3F04">
        <w:t>the</w:t>
      </w:r>
      <w:r w:rsidR="006A3F04">
        <w:rPr>
          <w:spacing w:val="-8"/>
        </w:rPr>
        <w:t xml:space="preserve"> </w:t>
      </w:r>
      <w:r w:rsidR="006A3F04">
        <w:t>signposts</w:t>
      </w:r>
      <w:r w:rsidR="006A3F04">
        <w:rPr>
          <w:spacing w:val="-8"/>
        </w:rPr>
        <w:t xml:space="preserve"> </w:t>
      </w:r>
      <w:r w:rsidR="006A3F04">
        <w:t>of</w:t>
      </w:r>
      <w:r w:rsidR="006A3F04">
        <w:rPr>
          <w:spacing w:val="-8"/>
        </w:rPr>
        <w:t xml:space="preserve"> </w:t>
      </w:r>
      <w:r w:rsidR="006A3F04">
        <w:t>the</w:t>
      </w:r>
      <w:r w:rsidR="006A3F04">
        <w:rPr>
          <w:spacing w:val="-8"/>
        </w:rPr>
        <w:t xml:space="preserve"> </w:t>
      </w:r>
      <w:r w:rsidR="006A3F04">
        <w:t>most</w:t>
      </w:r>
      <w:r w:rsidR="006A3F04">
        <w:rPr>
          <w:spacing w:val="-8"/>
        </w:rPr>
        <w:t xml:space="preserve"> </w:t>
      </w:r>
      <w:r w:rsidR="006A3F04">
        <w:t>dramatic</w:t>
      </w:r>
      <w:r w:rsidR="006A3F04">
        <w:rPr>
          <w:spacing w:val="-8"/>
        </w:rPr>
        <w:t xml:space="preserve"> </w:t>
      </w:r>
      <w:r w:rsidR="006A3F04">
        <w:t>form</w:t>
      </w:r>
      <w:r w:rsidR="006A3F04">
        <w:rPr>
          <w:spacing w:val="-8"/>
        </w:rPr>
        <w:t xml:space="preserve"> </w:t>
      </w:r>
      <w:r w:rsidR="006A3F04">
        <w:t>of</w:t>
      </w:r>
      <w:r w:rsidR="006A3F04">
        <w:rPr>
          <w:spacing w:val="-8"/>
        </w:rPr>
        <w:t xml:space="preserve"> </w:t>
      </w:r>
      <w:r w:rsidR="006A3F04">
        <w:t>quasar</w:t>
      </w:r>
      <w:r w:rsidR="006A3F04">
        <w:rPr>
          <w:spacing w:val="-8"/>
        </w:rPr>
        <w:t xml:space="preserve"> </w:t>
      </w:r>
      <w:r w:rsidR="006A3F04">
        <w:t>feedback</w:t>
      </w:r>
      <w:r w:rsidR="006A3F04">
        <w:rPr>
          <w:spacing w:val="-8"/>
        </w:rPr>
        <w:t xml:space="preserve"> </w:t>
      </w:r>
      <w:r w:rsidR="006A3F04">
        <w:t>at</w:t>
      </w:r>
      <w:r w:rsidR="006A3F04">
        <w:rPr>
          <w:spacing w:val="-8"/>
        </w:rPr>
        <w:t xml:space="preserve"> </w:t>
      </w:r>
      <w:r w:rsidR="006A3F04">
        <w:t>the</w:t>
      </w:r>
      <w:r w:rsidR="006A3F04">
        <w:rPr>
          <w:spacing w:val="-8"/>
        </w:rPr>
        <w:t xml:space="preserve"> </w:t>
      </w:r>
      <w:r w:rsidR="006A3F04">
        <w:t>peak</w:t>
      </w:r>
      <w:r w:rsidR="006A3F04">
        <w:rPr>
          <w:spacing w:val="-8"/>
        </w:rPr>
        <w:t xml:space="preserve"> </w:t>
      </w:r>
      <w:r w:rsidR="006A3F04">
        <w:t>epoch</w:t>
      </w:r>
      <w:r w:rsidR="006A3F04">
        <w:rPr>
          <w:spacing w:val="-8"/>
        </w:rPr>
        <w:t xml:space="preserve"> </w:t>
      </w:r>
      <w:r w:rsidR="006A3F04">
        <w:t>of</w:t>
      </w:r>
      <w:r w:rsidR="006A3F04">
        <w:rPr>
          <w:spacing w:val="-8"/>
        </w:rPr>
        <w:t xml:space="preserve"> </w:t>
      </w:r>
      <w:r w:rsidR="006A3F04">
        <w:t>galaxy</w:t>
      </w:r>
      <w:r w:rsidR="006A3F04">
        <w:rPr>
          <w:spacing w:val="-8"/>
        </w:rPr>
        <w:t xml:space="preserve"> </w:t>
      </w:r>
      <w:r w:rsidR="006A3F04">
        <w:t xml:space="preserve">formation, and may represent an active “blow-out” phase of quasar evolution ([18], [19]). </w:t>
      </w:r>
      <w:r w:rsidR="006A3F04">
        <w:rPr>
          <w:spacing w:val="-4"/>
        </w:rPr>
        <w:t xml:space="preserve">However, </w:t>
      </w:r>
      <w:r w:rsidR="006A3F04">
        <w:t xml:space="preserve">due to the current lack of access to mid-infrared spectroscopy, it is still unknown whether the large IR luminosities observed  in these quasars is from star formation, which would produce strong polycyclic aromatic hydrocarbon </w:t>
      </w:r>
      <w:r w:rsidR="006A3F04">
        <w:rPr>
          <w:spacing w:val="-5"/>
        </w:rPr>
        <w:t xml:space="preserve">(PAH) </w:t>
      </w:r>
      <w:r w:rsidR="006A3F04">
        <w:t xml:space="preserve">spectral features, </w:t>
      </w:r>
      <w:r w:rsidR="006A3F04">
        <w:rPr>
          <w:spacing w:val="-3"/>
        </w:rPr>
        <w:t xml:space="preserve">or, </w:t>
      </w:r>
      <w:r w:rsidR="006A3F04">
        <w:t xml:space="preserve">if it is from the hot dust near the central quasar, which should produce much weaker/no </w:t>
      </w:r>
      <w:r w:rsidR="006A3F04">
        <w:rPr>
          <w:spacing w:val="-7"/>
        </w:rPr>
        <w:t>PAH</w:t>
      </w:r>
      <w:r w:rsidR="006A3F04">
        <w:rPr>
          <w:spacing w:val="-2"/>
        </w:rPr>
        <w:t xml:space="preserve"> </w:t>
      </w:r>
      <w:r w:rsidR="006A3F04">
        <w:t>emission.</w:t>
      </w:r>
    </w:p>
    <w:p w14:paraId="352448A9" w14:textId="77777777" w:rsidR="006770BD" w:rsidRDefault="006A3F04">
      <w:pPr>
        <w:pStyle w:val="BodyText"/>
        <w:spacing w:before="140" w:line="256" w:lineRule="auto"/>
        <w:ind w:left="162" w:right="220"/>
      </w:pPr>
      <w:r>
        <w:t xml:space="preserve">What are the star-formation properties of luminous quasars at the peak of quasar activity? </w:t>
      </w:r>
      <w:r>
        <w:rPr>
          <w:spacing w:val="-9"/>
        </w:rPr>
        <w:t xml:space="preserve">We </w:t>
      </w:r>
      <w:r>
        <w:t>aim to answer this</w:t>
      </w:r>
      <w:r>
        <w:rPr>
          <w:spacing w:val="-5"/>
        </w:rPr>
        <w:t xml:space="preserve"> </w:t>
      </w:r>
      <w:r>
        <w:t>by</w:t>
      </w:r>
      <w:r>
        <w:rPr>
          <w:spacing w:val="-5"/>
        </w:rPr>
        <w:t xml:space="preserve"> </w:t>
      </w:r>
      <w:r>
        <w:t>looking</w:t>
      </w:r>
      <w:r>
        <w:rPr>
          <w:spacing w:val="-5"/>
        </w:rPr>
        <w:t xml:space="preserve"> </w:t>
      </w:r>
      <w:r>
        <w:t>for</w:t>
      </w:r>
      <w:r>
        <w:rPr>
          <w:spacing w:val="-5"/>
        </w:rPr>
        <w:t xml:space="preserve"> </w:t>
      </w:r>
      <w:r>
        <w:t>the</w:t>
      </w:r>
      <w:r>
        <w:rPr>
          <w:spacing w:val="-5"/>
        </w:rPr>
        <w:t xml:space="preserve"> </w:t>
      </w:r>
      <w:r>
        <w:t>presence</w:t>
      </w:r>
      <w:r>
        <w:rPr>
          <w:spacing w:val="-5"/>
        </w:rPr>
        <w:t xml:space="preserve"> </w:t>
      </w:r>
      <w:r>
        <w:t>of</w:t>
      </w:r>
      <w:r>
        <w:rPr>
          <w:spacing w:val="-5"/>
        </w:rPr>
        <w:t xml:space="preserve"> </w:t>
      </w:r>
      <w:r>
        <w:t>polycyclic</w:t>
      </w:r>
      <w:r>
        <w:rPr>
          <w:spacing w:val="-5"/>
        </w:rPr>
        <w:t xml:space="preserve"> </w:t>
      </w:r>
      <w:r>
        <w:t>aromatic</w:t>
      </w:r>
      <w:r>
        <w:rPr>
          <w:spacing w:val="-5"/>
        </w:rPr>
        <w:t xml:space="preserve"> </w:t>
      </w:r>
      <w:r>
        <w:t>hydrocarbon</w:t>
      </w:r>
      <w:r>
        <w:rPr>
          <w:spacing w:val="-5"/>
        </w:rPr>
        <w:t xml:space="preserve"> (PAH) </w:t>
      </w:r>
      <w:r>
        <w:t>spectral</w:t>
      </w:r>
      <w:r>
        <w:rPr>
          <w:spacing w:val="-5"/>
        </w:rPr>
        <w:t xml:space="preserve"> </w:t>
      </w:r>
      <w:r>
        <w:t>features</w:t>
      </w:r>
      <w:r>
        <w:rPr>
          <w:spacing w:val="-5"/>
        </w:rPr>
        <w:t xml:space="preserve"> </w:t>
      </w:r>
      <w:r>
        <w:t>in</w:t>
      </w:r>
      <w:r>
        <w:rPr>
          <w:spacing w:val="-5"/>
        </w:rPr>
        <w:t xml:space="preserve"> </w:t>
      </w:r>
      <w:r>
        <w:t>infrared</w:t>
      </w:r>
      <w:r>
        <w:rPr>
          <w:spacing w:val="-5"/>
        </w:rPr>
        <w:t xml:space="preserve"> </w:t>
      </w:r>
      <w:r>
        <w:t xml:space="preserve">bright quasars with the </w:t>
      </w:r>
      <w:r>
        <w:rPr>
          <w:i/>
        </w:rPr>
        <w:t xml:space="preserve">James </w:t>
      </w:r>
      <w:r>
        <w:rPr>
          <w:i/>
          <w:spacing w:val="-6"/>
        </w:rPr>
        <w:t xml:space="preserve">Webb </w:t>
      </w:r>
      <w:r>
        <w:rPr>
          <w:i/>
        </w:rPr>
        <w:t xml:space="preserve">Space </w:t>
      </w:r>
      <w:r>
        <w:rPr>
          <w:i/>
          <w:spacing w:val="-3"/>
        </w:rPr>
        <w:t>Telescope</w:t>
      </w:r>
      <w:r>
        <w:rPr>
          <w:i/>
          <w:spacing w:val="-4"/>
        </w:rPr>
        <w:t xml:space="preserve"> </w:t>
      </w:r>
      <w:r>
        <w:t>(JWST).</w:t>
      </w:r>
    </w:p>
    <w:p w14:paraId="4C04456C" w14:textId="77777777" w:rsidR="006770BD" w:rsidRDefault="006A3F04">
      <w:pPr>
        <w:pStyle w:val="BodyText"/>
        <w:spacing w:before="121" w:line="256" w:lineRule="auto"/>
        <w:ind w:left="162" w:right="220"/>
      </w:pPr>
      <w:r>
        <w:rPr>
          <w:b/>
        </w:rPr>
        <w:t xml:space="preserve">WP5 is high risk, high-reward. </w:t>
      </w:r>
      <w:r>
        <w:t xml:space="preserve">This is an ideal investigation for the </w:t>
      </w:r>
      <w:r>
        <w:rPr>
          <w:spacing w:val="-4"/>
        </w:rPr>
        <w:t xml:space="preserve">JWST, </w:t>
      </w:r>
      <w:r>
        <w:t>but we classify this as</w:t>
      </w:r>
      <w:r>
        <w:rPr>
          <w:spacing w:val="-13"/>
        </w:rPr>
        <w:t xml:space="preserve"> </w:t>
      </w:r>
      <w:r>
        <w:t xml:space="preserve">high-risk since we </w:t>
      </w:r>
      <w:r>
        <w:rPr>
          <w:spacing w:val="-3"/>
        </w:rPr>
        <w:t xml:space="preserve">have </w:t>
      </w:r>
      <w:r>
        <w:t xml:space="preserve">to apply for the telescope time and are not guaranteed the data. </w:t>
      </w:r>
      <w:r>
        <w:rPr>
          <w:spacing w:val="-9"/>
        </w:rPr>
        <w:t xml:space="preserve">We </w:t>
      </w:r>
      <w:r>
        <w:t>note this will be the single WP</w:t>
      </w:r>
      <w:r>
        <w:rPr>
          <w:spacing w:val="-5"/>
        </w:rPr>
        <w:t xml:space="preserve"> </w:t>
      </w:r>
      <w:r>
        <w:t>NPR</w:t>
      </w:r>
      <w:r>
        <w:rPr>
          <w:spacing w:val="-5"/>
        </w:rPr>
        <w:t xml:space="preserve"> </w:t>
      </w:r>
      <w:r>
        <w:t>would</w:t>
      </w:r>
      <w:r>
        <w:rPr>
          <w:spacing w:val="-5"/>
        </w:rPr>
        <w:t xml:space="preserve"> </w:t>
      </w:r>
      <w:r>
        <w:t>lead</w:t>
      </w:r>
      <w:r>
        <w:rPr>
          <w:spacing w:val="-5"/>
        </w:rPr>
        <w:t xml:space="preserve"> </w:t>
      </w:r>
      <w:r>
        <w:t>and</w:t>
      </w:r>
      <w:r>
        <w:rPr>
          <w:spacing w:val="-5"/>
        </w:rPr>
        <w:t xml:space="preserve"> </w:t>
      </w:r>
      <w:r>
        <w:t>does</w:t>
      </w:r>
      <w:r>
        <w:rPr>
          <w:spacing w:val="-5"/>
        </w:rPr>
        <w:t xml:space="preserve"> </w:t>
      </w:r>
      <w:r>
        <w:t>not</w:t>
      </w:r>
      <w:r>
        <w:rPr>
          <w:spacing w:val="-5"/>
        </w:rPr>
        <w:t xml:space="preserve"> </w:t>
      </w:r>
      <w:r>
        <w:t>impact</w:t>
      </w:r>
      <w:r>
        <w:rPr>
          <w:spacing w:val="-5"/>
        </w:rPr>
        <w:t xml:space="preserve"> </w:t>
      </w:r>
      <w:r>
        <w:t>in</w:t>
      </w:r>
      <w:r>
        <w:rPr>
          <w:spacing w:val="-5"/>
        </w:rPr>
        <w:t xml:space="preserve"> </w:t>
      </w:r>
      <w:r>
        <w:t>any</w:t>
      </w:r>
      <w:r>
        <w:rPr>
          <w:spacing w:val="-5"/>
        </w:rPr>
        <w:t xml:space="preserve"> </w:t>
      </w:r>
      <w:r>
        <w:t>direct</w:t>
      </w:r>
      <w:r>
        <w:rPr>
          <w:spacing w:val="-5"/>
        </w:rPr>
        <w:t xml:space="preserve"> </w:t>
      </w:r>
      <w:r>
        <w:t>way</w:t>
      </w:r>
      <w:r>
        <w:rPr>
          <w:spacing w:val="-5"/>
        </w:rPr>
        <w:t xml:space="preserve"> </w:t>
      </w:r>
      <w:r>
        <w:t>the</w:t>
      </w:r>
      <w:r>
        <w:rPr>
          <w:spacing w:val="-5"/>
        </w:rPr>
        <w:t xml:space="preserve"> </w:t>
      </w:r>
      <w:r>
        <w:t>other</w:t>
      </w:r>
      <w:r>
        <w:rPr>
          <w:spacing w:val="-5"/>
        </w:rPr>
        <w:t xml:space="preserve"> </w:t>
      </w:r>
      <w:r>
        <w:t>WPs.</w:t>
      </w:r>
      <w:r>
        <w:rPr>
          <w:spacing w:val="10"/>
        </w:rPr>
        <w:t xml:space="preserve"> </w:t>
      </w:r>
      <w:r>
        <w:t>This</w:t>
      </w:r>
      <w:r>
        <w:rPr>
          <w:spacing w:val="-5"/>
        </w:rPr>
        <w:t xml:space="preserve"> </w:t>
      </w:r>
      <w:r>
        <w:t>would</w:t>
      </w:r>
      <w:r>
        <w:rPr>
          <w:spacing w:val="-5"/>
        </w:rPr>
        <w:t xml:space="preserve"> </w:t>
      </w:r>
      <w:r>
        <w:t>lead</w:t>
      </w:r>
      <w:r>
        <w:rPr>
          <w:spacing w:val="-5"/>
        </w:rPr>
        <w:t xml:space="preserve"> </w:t>
      </w:r>
      <w:r>
        <w:t>to</w:t>
      </w:r>
      <w:r>
        <w:rPr>
          <w:spacing w:val="-5"/>
        </w:rPr>
        <w:t xml:space="preserve"> </w:t>
      </w:r>
      <w:r>
        <w:t>very-high</w:t>
      </w:r>
      <w:r>
        <w:rPr>
          <w:spacing w:val="-5"/>
        </w:rPr>
        <w:t xml:space="preserve"> </w:t>
      </w:r>
      <w:r>
        <w:t xml:space="preserve">gain science. </w:t>
      </w:r>
      <w:r>
        <w:rPr>
          <w:b/>
        </w:rPr>
        <w:t>Key</w:t>
      </w:r>
      <w:r>
        <w:rPr>
          <w:b/>
          <w:spacing w:val="-14"/>
        </w:rPr>
        <w:t xml:space="preserve"> </w:t>
      </w:r>
      <w:r>
        <w:rPr>
          <w:b/>
        </w:rPr>
        <w:t xml:space="preserve">Deliverables: </w:t>
      </w:r>
      <w:r>
        <w:t>State-of-the-art</w:t>
      </w:r>
      <w:r>
        <w:rPr>
          <w:spacing w:val="-14"/>
        </w:rPr>
        <w:t xml:space="preserve"> </w:t>
      </w:r>
      <w:r>
        <w:t>data</w:t>
      </w:r>
      <w:r>
        <w:rPr>
          <w:spacing w:val="-14"/>
        </w:rPr>
        <w:t xml:space="preserve"> </w:t>
      </w:r>
      <w:r>
        <w:t>products</w:t>
      </w:r>
      <w:r>
        <w:rPr>
          <w:spacing w:val="-14"/>
        </w:rPr>
        <w:t xml:space="preserve"> </w:t>
      </w:r>
      <w:r>
        <w:t>from</w:t>
      </w:r>
      <w:r>
        <w:rPr>
          <w:spacing w:val="-14"/>
        </w:rPr>
        <w:t xml:space="preserve"> </w:t>
      </w:r>
      <w:r>
        <w:t>the</w:t>
      </w:r>
      <w:r>
        <w:rPr>
          <w:spacing w:val="-14"/>
        </w:rPr>
        <w:t xml:space="preserve"> </w:t>
      </w:r>
      <w:r>
        <w:rPr>
          <w:spacing w:val="-4"/>
        </w:rPr>
        <w:t>JWST,</w:t>
      </w:r>
      <w:r>
        <w:rPr>
          <w:spacing w:val="-14"/>
        </w:rPr>
        <w:t xml:space="preserve"> </w:t>
      </w:r>
      <w:r>
        <w:t>with</w:t>
      </w:r>
      <w:r>
        <w:rPr>
          <w:spacing w:val="-14"/>
        </w:rPr>
        <w:t xml:space="preserve"> </w:t>
      </w:r>
      <w:r>
        <w:t>the</w:t>
      </w:r>
      <w:r>
        <w:rPr>
          <w:spacing w:val="-14"/>
        </w:rPr>
        <w:t xml:space="preserve"> </w:t>
      </w:r>
      <w:r>
        <w:t>observational</w:t>
      </w:r>
      <w:r>
        <w:rPr>
          <w:spacing w:val="-14"/>
        </w:rPr>
        <w:t xml:space="preserve"> </w:t>
      </w:r>
      <w:r>
        <w:t>evidence</w:t>
      </w:r>
      <w:r>
        <w:rPr>
          <w:spacing w:val="-14"/>
        </w:rPr>
        <w:t xml:space="preserve"> </w:t>
      </w:r>
      <w:r>
        <w:t>and physical</w:t>
      </w:r>
      <w:r>
        <w:rPr>
          <w:spacing w:val="-5"/>
        </w:rPr>
        <w:t xml:space="preserve"> </w:t>
      </w:r>
      <w:r>
        <w:t>interpretation</w:t>
      </w:r>
      <w:r>
        <w:rPr>
          <w:spacing w:val="-5"/>
        </w:rPr>
        <w:t xml:space="preserve"> </w:t>
      </w:r>
      <w:r>
        <w:t>of</w:t>
      </w:r>
      <w:r>
        <w:rPr>
          <w:spacing w:val="-5"/>
        </w:rPr>
        <w:t xml:space="preserve"> </w:t>
      </w:r>
      <w:r>
        <w:t>how</w:t>
      </w:r>
      <w:r>
        <w:rPr>
          <w:spacing w:val="-5"/>
        </w:rPr>
        <w:t xml:space="preserve"> </w:t>
      </w:r>
      <w:r>
        <w:t>“quasar</w:t>
      </w:r>
      <w:r>
        <w:rPr>
          <w:spacing w:val="-5"/>
        </w:rPr>
        <w:t xml:space="preserve"> </w:t>
      </w:r>
      <w:r>
        <w:t>feedback”</w:t>
      </w:r>
      <w:r>
        <w:rPr>
          <w:spacing w:val="-5"/>
        </w:rPr>
        <w:t xml:space="preserve"> </w:t>
      </w:r>
      <w:r>
        <w:t>regulates</w:t>
      </w:r>
      <w:r>
        <w:rPr>
          <w:spacing w:val="-5"/>
        </w:rPr>
        <w:t xml:space="preserve"> </w:t>
      </w:r>
      <w:r>
        <w:t>galaxy</w:t>
      </w:r>
      <w:r>
        <w:rPr>
          <w:spacing w:val="-5"/>
        </w:rPr>
        <w:t xml:space="preserve"> </w:t>
      </w:r>
      <w:r>
        <w:t>formation</w:t>
      </w:r>
      <w:r>
        <w:rPr>
          <w:spacing w:val="-5"/>
        </w:rPr>
        <w:t xml:space="preserve"> </w:t>
      </w:r>
      <w:r>
        <w:t>in</w:t>
      </w:r>
      <w:r>
        <w:rPr>
          <w:spacing w:val="-5"/>
        </w:rPr>
        <w:t xml:space="preserve"> </w:t>
      </w:r>
      <w:r>
        <w:t>high-redshift</w:t>
      </w:r>
      <w:r>
        <w:rPr>
          <w:spacing w:val="-5"/>
        </w:rPr>
        <w:t xml:space="preserve"> </w:t>
      </w:r>
      <w:r>
        <w:t>quasars.</w:t>
      </w:r>
    </w:p>
    <w:p w14:paraId="5AE82BC1" w14:textId="77777777" w:rsidR="006770BD" w:rsidRDefault="006770BD">
      <w:pPr>
        <w:spacing w:line="256" w:lineRule="auto"/>
        <w:sectPr w:rsidR="006770BD">
          <w:pgSz w:w="11910" w:h="16840"/>
          <w:pgMar w:top="1000" w:right="940" w:bottom="1580" w:left="1000" w:header="413" w:footer="1393" w:gutter="0"/>
          <w:cols w:space="720"/>
        </w:sectPr>
      </w:pPr>
    </w:p>
    <w:p w14:paraId="17E37E0E" w14:textId="77777777" w:rsidR="006770BD" w:rsidRDefault="006A3F04">
      <w:pPr>
        <w:pStyle w:val="BodyText"/>
        <w:spacing w:before="192" w:line="256" w:lineRule="auto"/>
        <w:ind w:left="162" w:right="220"/>
      </w:pPr>
      <w:r>
        <w:rPr>
          <w:b/>
        </w:rPr>
        <w:lastRenderedPageBreak/>
        <w:t xml:space="preserve">WP5 is medium-to-high risk, high-reward. </w:t>
      </w:r>
      <w:r>
        <w:t>This is an ideal investigation for the James Webb Space Tele- scope, but we classify this as ‘high-risk’ since this is the one telescope/survey/mission where we would have to bid/apply for the telescope time and are not guaranteed the data. We mitigate the risk here by saying that this will be the one project the P.I. (NPR) would directly lead, and would lead to very-high gain science, but does not impact in any direct way any of the other WPs.</w:t>
      </w:r>
    </w:p>
    <w:p w14:paraId="0D67AAFE" w14:textId="77777777" w:rsidR="006770BD" w:rsidRDefault="006770BD">
      <w:pPr>
        <w:pStyle w:val="BodyText"/>
        <w:spacing w:before="3"/>
        <w:jc w:val="left"/>
        <w:rPr>
          <w:sz w:val="31"/>
        </w:rPr>
      </w:pPr>
    </w:p>
    <w:p w14:paraId="5D1785D3" w14:textId="77777777" w:rsidR="006770BD" w:rsidRDefault="006A3F04">
      <w:pPr>
        <w:ind w:left="167"/>
        <w:jc w:val="both"/>
        <w:rPr>
          <w:b/>
        </w:rPr>
      </w:pPr>
      <w:r>
        <w:rPr>
          <w:b/>
        </w:rPr>
        <w:t>WP6: N</w:t>
      </w:r>
      <w:r>
        <w:rPr>
          <w:b/>
          <w:sz w:val="17"/>
        </w:rPr>
        <w:t xml:space="preserve">EW </w:t>
      </w:r>
      <w:r>
        <w:rPr>
          <w:b/>
        </w:rPr>
        <w:t>O</w:t>
      </w:r>
      <w:r>
        <w:rPr>
          <w:b/>
          <w:sz w:val="17"/>
        </w:rPr>
        <w:t xml:space="preserve">BJECT </w:t>
      </w:r>
      <w:r>
        <w:rPr>
          <w:b/>
        </w:rPr>
        <w:t>D</w:t>
      </w:r>
      <w:r>
        <w:rPr>
          <w:b/>
          <w:sz w:val="17"/>
        </w:rPr>
        <w:t>ISCOVERY</w:t>
      </w:r>
      <w:r>
        <w:rPr>
          <w:b/>
        </w:rPr>
        <w:t>:</w:t>
      </w:r>
    </w:p>
    <w:p w14:paraId="6A75C84A" w14:textId="77777777" w:rsidR="006770BD" w:rsidRDefault="006A3F04">
      <w:pPr>
        <w:pStyle w:val="BodyText"/>
        <w:spacing w:before="138" w:line="256" w:lineRule="auto"/>
        <w:ind w:left="162" w:right="220"/>
      </w:pPr>
      <w:r>
        <w:t xml:space="preserve">The LSST will scan the sky repeatedly, enabling it, and us, to both discover </w:t>
      </w:r>
      <w:r>
        <w:rPr>
          <w:spacing w:val="-6"/>
        </w:rPr>
        <w:t xml:space="preserve">new, </w:t>
      </w:r>
      <w:r>
        <w:t>distant transient events and to study variable objects throughout our universe. The LSST will extend our view of the changeable</w:t>
      </w:r>
      <w:r>
        <w:rPr>
          <w:spacing w:val="-40"/>
        </w:rPr>
        <w:t xml:space="preserve"> </w:t>
      </w:r>
      <w:r>
        <w:t>universe a</w:t>
      </w:r>
      <w:r>
        <w:rPr>
          <w:spacing w:val="-10"/>
        </w:rPr>
        <w:t xml:space="preserve"> </w:t>
      </w:r>
      <w:r>
        <w:t>thousand</w:t>
      </w:r>
      <w:r>
        <w:rPr>
          <w:spacing w:val="-10"/>
        </w:rPr>
        <w:t xml:space="preserve"> </w:t>
      </w:r>
      <w:r>
        <w:t>times</w:t>
      </w:r>
      <w:r>
        <w:rPr>
          <w:spacing w:val="-10"/>
        </w:rPr>
        <w:t xml:space="preserve"> </w:t>
      </w:r>
      <w:r>
        <w:t>over</w:t>
      </w:r>
      <w:r>
        <w:rPr>
          <w:spacing w:val="-10"/>
        </w:rPr>
        <w:t xml:space="preserve"> </w:t>
      </w:r>
      <w:r>
        <w:t>current</w:t>
      </w:r>
      <w:r>
        <w:rPr>
          <w:spacing w:val="-10"/>
        </w:rPr>
        <w:t xml:space="preserve"> </w:t>
      </w:r>
      <w:r>
        <w:t>surveys.</w:t>
      </w:r>
      <w:r>
        <w:rPr>
          <w:spacing w:val="2"/>
        </w:rPr>
        <w:t xml:space="preserve"> </w:t>
      </w:r>
      <w:r>
        <w:t>The</w:t>
      </w:r>
      <w:r>
        <w:rPr>
          <w:spacing w:val="-10"/>
        </w:rPr>
        <w:t xml:space="preserve"> </w:t>
      </w:r>
      <w:r>
        <w:t>most</w:t>
      </w:r>
      <w:r>
        <w:rPr>
          <w:spacing w:val="-10"/>
        </w:rPr>
        <w:t xml:space="preserve"> </w:t>
      </w:r>
      <w:r>
        <w:t>interesting</w:t>
      </w:r>
      <w:r>
        <w:rPr>
          <w:spacing w:val="-10"/>
        </w:rPr>
        <w:t xml:space="preserve"> </w:t>
      </w:r>
      <w:r>
        <w:t>science</w:t>
      </w:r>
      <w:r>
        <w:rPr>
          <w:spacing w:val="-10"/>
        </w:rPr>
        <w:t xml:space="preserve"> </w:t>
      </w:r>
      <w:r>
        <w:t>to</w:t>
      </w:r>
      <w:r>
        <w:rPr>
          <w:spacing w:val="-10"/>
        </w:rPr>
        <w:t xml:space="preserve"> </w:t>
      </w:r>
      <w:r>
        <w:t>come</w:t>
      </w:r>
      <w:r>
        <w:rPr>
          <w:spacing w:val="-10"/>
        </w:rPr>
        <w:t xml:space="preserve"> </w:t>
      </w:r>
      <w:r>
        <w:t>may</w:t>
      </w:r>
      <w:r>
        <w:rPr>
          <w:spacing w:val="-10"/>
        </w:rPr>
        <w:t xml:space="preserve"> </w:t>
      </w:r>
      <w:r>
        <w:t>well</w:t>
      </w:r>
      <w:r>
        <w:rPr>
          <w:spacing w:val="-10"/>
        </w:rPr>
        <w:t xml:space="preserve"> </w:t>
      </w:r>
      <w:r>
        <w:t>be</w:t>
      </w:r>
      <w:r>
        <w:rPr>
          <w:spacing w:val="-10"/>
        </w:rPr>
        <w:t xml:space="preserve"> </w:t>
      </w:r>
      <w:r>
        <w:t>the</w:t>
      </w:r>
      <w:r>
        <w:rPr>
          <w:spacing w:val="-10"/>
        </w:rPr>
        <w:t xml:space="preserve"> </w:t>
      </w:r>
      <w:r>
        <w:t>discovery</w:t>
      </w:r>
      <w:r>
        <w:rPr>
          <w:spacing w:val="-10"/>
        </w:rPr>
        <w:t xml:space="preserve"> </w:t>
      </w:r>
      <w:r>
        <w:t>of</w:t>
      </w:r>
      <w:r>
        <w:rPr>
          <w:spacing w:val="-10"/>
        </w:rPr>
        <w:t xml:space="preserve"> </w:t>
      </w:r>
      <w:r>
        <w:t>new classes of</w:t>
      </w:r>
      <w:r>
        <w:rPr>
          <w:spacing w:val="-3"/>
        </w:rPr>
        <w:t xml:space="preserve"> </w:t>
      </w:r>
      <w:r>
        <w:t>objects.</w:t>
      </w:r>
    </w:p>
    <w:p w14:paraId="4391BA84" w14:textId="77777777" w:rsidR="006770BD" w:rsidRDefault="006A3F04">
      <w:pPr>
        <w:pStyle w:val="BodyText"/>
        <w:spacing w:before="121" w:line="256" w:lineRule="auto"/>
        <w:ind w:left="162" w:right="220"/>
      </w:pPr>
      <w:r>
        <w:rPr>
          <w:b/>
        </w:rPr>
        <w:t xml:space="preserve">WP6 is medium-risk, exceptionally high-reward. </w:t>
      </w:r>
      <w:r>
        <w:rPr>
          <w:spacing w:val="-9"/>
        </w:rPr>
        <w:t xml:space="preserve">We </w:t>
      </w:r>
      <w:r>
        <w:t xml:space="preserve">class this as medium-risk, since it is tricky to class  a WP with essentially unknown discovery potential as fully ‘low-risk’. </w:t>
      </w:r>
      <w:r>
        <w:rPr>
          <w:spacing w:val="-4"/>
        </w:rPr>
        <w:t xml:space="preserve">However, </w:t>
      </w:r>
      <w:r>
        <w:t>we do not classify this as ‘high-risk’ since if there was a paucity of discovery of novel classes of objects, this would be the first time</w:t>
      </w:r>
      <w:r>
        <w:rPr>
          <w:spacing w:val="-30"/>
        </w:rPr>
        <w:t xml:space="preserve"> </w:t>
      </w:r>
      <w:r>
        <w:t>in the hitorsy of observational astrophysics that a new facility such as LSST has come online and found</w:t>
      </w:r>
      <w:r>
        <w:rPr>
          <w:spacing w:val="-36"/>
        </w:rPr>
        <w:t xml:space="preserve"> </w:t>
      </w:r>
      <w:r>
        <w:t xml:space="preserve">nothing </w:t>
      </w:r>
      <w:r>
        <w:rPr>
          <w:spacing w:val="-6"/>
        </w:rPr>
        <w:t xml:space="preserve">new. </w:t>
      </w:r>
      <w:r>
        <w:rPr>
          <w:b/>
        </w:rPr>
        <w:t xml:space="preserve">Key Deliverables: </w:t>
      </w:r>
      <w:r>
        <w:t>Potential discovery of new classes of astronomical</w:t>
      </w:r>
      <w:r>
        <w:rPr>
          <w:spacing w:val="5"/>
        </w:rPr>
        <w:t xml:space="preserve"> </w:t>
      </w:r>
      <w:r>
        <w:t>objects.</w:t>
      </w:r>
    </w:p>
    <w:p w14:paraId="48AD288D" w14:textId="77777777" w:rsidR="006770BD" w:rsidRDefault="006770BD">
      <w:pPr>
        <w:pStyle w:val="BodyText"/>
        <w:jc w:val="left"/>
        <w:rPr>
          <w:sz w:val="28"/>
        </w:rPr>
      </w:pPr>
    </w:p>
    <w:p w14:paraId="35F997D1" w14:textId="77777777" w:rsidR="006770BD" w:rsidRDefault="006770BD">
      <w:pPr>
        <w:pStyle w:val="BodyText"/>
        <w:spacing w:before="1"/>
        <w:jc w:val="left"/>
        <w:rPr>
          <w:sz w:val="30"/>
        </w:rPr>
      </w:pPr>
    </w:p>
    <w:p w14:paraId="43420AA9" w14:textId="77777777" w:rsidR="006770BD" w:rsidRDefault="006A3F04">
      <w:pPr>
        <w:pStyle w:val="Heading2"/>
        <w:numPr>
          <w:ilvl w:val="1"/>
          <w:numId w:val="4"/>
        </w:numPr>
        <w:tabs>
          <w:tab w:val="left" w:pos="705"/>
        </w:tabs>
      </w:pPr>
      <w:bookmarkStart w:id="139" w:name="Feasibility"/>
      <w:bookmarkStart w:id="140" w:name="_bookmark22"/>
      <w:bookmarkEnd w:id="139"/>
      <w:bookmarkEnd w:id="140"/>
      <w:r>
        <w:rPr>
          <w:color w:val="00B0F0"/>
        </w:rPr>
        <w:t>Feasibility</w:t>
      </w:r>
    </w:p>
    <w:p w14:paraId="579FD826" w14:textId="77777777" w:rsidR="006770BD" w:rsidRDefault="006770BD">
      <w:pPr>
        <w:pStyle w:val="BodyText"/>
        <w:spacing w:before="5"/>
        <w:jc w:val="left"/>
        <w:rPr>
          <w:b/>
          <w:sz w:val="24"/>
        </w:rPr>
      </w:pPr>
    </w:p>
    <w:p w14:paraId="2A341315" w14:textId="77777777" w:rsidR="006770BD" w:rsidRDefault="006A3F04">
      <w:pPr>
        <w:spacing w:line="256" w:lineRule="auto"/>
        <w:ind w:left="162" w:right="220"/>
        <w:jc w:val="both"/>
        <w:rPr>
          <w:i/>
        </w:rPr>
      </w:pPr>
      <w:r>
        <w:t>By</w:t>
      </w:r>
      <w:r>
        <w:rPr>
          <w:spacing w:val="-5"/>
        </w:rPr>
        <w:t xml:space="preserve"> </w:t>
      </w:r>
      <w:r>
        <w:t>its</w:t>
      </w:r>
      <w:r>
        <w:rPr>
          <w:spacing w:val="-5"/>
        </w:rPr>
        <w:t xml:space="preserve"> </w:t>
      </w:r>
      <w:r>
        <w:t>inherent</w:t>
      </w:r>
      <w:r>
        <w:rPr>
          <w:spacing w:val="-5"/>
        </w:rPr>
        <w:t xml:space="preserve"> </w:t>
      </w:r>
      <w:r>
        <w:t>nature,</w:t>
      </w:r>
      <w:r>
        <w:rPr>
          <w:spacing w:val="-4"/>
        </w:rPr>
        <w:t xml:space="preserve"> </w:t>
      </w:r>
      <w:r>
        <w:t>our</w:t>
      </w:r>
      <w:r>
        <w:rPr>
          <w:spacing w:val="-5"/>
        </w:rPr>
        <w:t xml:space="preserve"> </w:t>
      </w:r>
      <w:r>
        <w:t>programme</w:t>
      </w:r>
      <w:r>
        <w:rPr>
          <w:spacing w:val="-5"/>
        </w:rPr>
        <w:t xml:space="preserve"> </w:t>
      </w:r>
      <w:r>
        <w:t>is</w:t>
      </w:r>
      <w:r>
        <w:rPr>
          <w:spacing w:val="-5"/>
        </w:rPr>
        <w:t xml:space="preserve"> </w:t>
      </w:r>
      <w:r>
        <w:t>high-risk</w:t>
      </w:r>
      <w:r>
        <w:rPr>
          <w:spacing w:val="-5"/>
        </w:rPr>
        <w:t xml:space="preserve"> </w:t>
      </w:r>
      <w:r>
        <w:t>and</w:t>
      </w:r>
      <w:r>
        <w:rPr>
          <w:spacing w:val="-5"/>
        </w:rPr>
        <w:t xml:space="preserve"> </w:t>
      </w:r>
      <w:r>
        <w:t>high-reward,</w:t>
      </w:r>
      <w:r>
        <w:rPr>
          <w:spacing w:val="-4"/>
        </w:rPr>
        <w:t xml:space="preserve"> </w:t>
      </w:r>
      <w:r>
        <w:t>but</w:t>
      </w:r>
      <w:r>
        <w:rPr>
          <w:spacing w:val="-5"/>
        </w:rPr>
        <w:t xml:space="preserve"> </w:t>
      </w:r>
      <w:r>
        <w:t>we</w:t>
      </w:r>
      <w:r>
        <w:rPr>
          <w:spacing w:val="-5"/>
        </w:rPr>
        <w:t xml:space="preserve"> </w:t>
      </w:r>
      <w:r>
        <w:rPr>
          <w:i/>
        </w:rPr>
        <w:t>fundamentally</w:t>
      </w:r>
      <w:r>
        <w:rPr>
          <w:i/>
          <w:spacing w:val="-5"/>
        </w:rPr>
        <w:t xml:space="preserve"> </w:t>
      </w:r>
      <w:r>
        <w:rPr>
          <w:spacing w:val="-3"/>
        </w:rPr>
        <w:t>have</w:t>
      </w:r>
      <w:r>
        <w:rPr>
          <w:spacing w:val="-5"/>
        </w:rPr>
        <w:t xml:space="preserve"> </w:t>
      </w:r>
      <w:r>
        <w:t>the</w:t>
      </w:r>
      <w:r>
        <w:rPr>
          <w:spacing w:val="-5"/>
        </w:rPr>
        <w:t xml:space="preserve"> </w:t>
      </w:r>
      <w:r>
        <w:t>personnel and</w:t>
      </w:r>
      <w:r>
        <w:rPr>
          <w:spacing w:val="-10"/>
        </w:rPr>
        <w:t xml:space="preserve"> </w:t>
      </w:r>
      <w:r>
        <w:t>skill</w:t>
      </w:r>
      <w:r>
        <w:rPr>
          <w:spacing w:val="-10"/>
        </w:rPr>
        <w:t xml:space="preserve"> </w:t>
      </w:r>
      <w:r>
        <w:t>sets</w:t>
      </w:r>
      <w:r>
        <w:rPr>
          <w:spacing w:val="-10"/>
        </w:rPr>
        <w:t xml:space="preserve"> </w:t>
      </w:r>
      <w:r>
        <w:t>that</w:t>
      </w:r>
      <w:r>
        <w:rPr>
          <w:spacing w:val="-10"/>
        </w:rPr>
        <w:t xml:space="preserve"> </w:t>
      </w:r>
      <w:r>
        <w:t>are</w:t>
      </w:r>
      <w:r>
        <w:rPr>
          <w:spacing w:val="-10"/>
        </w:rPr>
        <w:t xml:space="preserve"> </w:t>
      </w:r>
      <w:r>
        <w:t>necessary</w:t>
      </w:r>
      <w:r>
        <w:rPr>
          <w:spacing w:val="-10"/>
        </w:rPr>
        <w:t xml:space="preserve"> </w:t>
      </w:r>
      <w:r>
        <w:t>to</w:t>
      </w:r>
      <w:r>
        <w:rPr>
          <w:spacing w:val="-10"/>
        </w:rPr>
        <w:t xml:space="preserve"> </w:t>
      </w:r>
      <w:r>
        <w:t>make</w:t>
      </w:r>
      <w:r>
        <w:rPr>
          <w:spacing w:val="-10"/>
        </w:rPr>
        <w:t xml:space="preserve"> </w:t>
      </w:r>
      <w:r>
        <w:t>this</w:t>
      </w:r>
      <w:r>
        <w:rPr>
          <w:spacing w:val="-10"/>
        </w:rPr>
        <w:t xml:space="preserve"> </w:t>
      </w:r>
      <w:r>
        <w:t>project</w:t>
      </w:r>
      <w:r>
        <w:rPr>
          <w:spacing w:val="-10"/>
        </w:rPr>
        <w:t xml:space="preserve"> </w:t>
      </w:r>
      <w:r>
        <w:t>feasible.</w:t>
      </w:r>
      <w:r>
        <w:rPr>
          <w:spacing w:val="3"/>
        </w:rPr>
        <w:t xml:space="preserve"> </w:t>
      </w:r>
      <w:r>
        <w:t>The</w:t>
      </w:r>
      <w:r>
        <w:rPr>
          <w:spacing w:val="-10"/>
        </w:rPr>
        <w:t xml:space="preserve"> </w:t>
      </w:r>
      <w:r>
        <w:rPr>
          <w:spacing w:val="-7"/>
        </w:rPr>
        <w:t>P.I.</w:t>
      </w:r>
      <w:r>
        <w:rPr>
          <w:spacing w:val="-10"/>
        </w:rPr>
        <w:t xml:space="preserve"> </w:t>
      </w:r>
      <w:r>
        <w:t>has</w:t>
      </w:r>
      <w:r>
        <w:rPr>
          <w:spacing w:val="-10"/>
        </w:rPr>
        <w:t xml:space="preserve"> </w:t>
      </w:r>
      <w:r>
        <w:t>a</w:t>
      </w:r>
      <w:r>
        <w:rPr>
          <w:spacing w:val="-10"/>
        </w:rPr>
        <w:t xml:space="preserve"> </w:t>
      </w:r>
      <w:r>
        <w:t>track-record</w:t>
      </w:r>
      <w:r>
        <w:rPr>
          <w:spacing w:val="-10"/>
        </w:rPr>
        <w:t xml:space="preserve"> </w:t>
      </w:r>
      <w:r>
        <w:t>of</w:t>
      </w:r>
      <w:r>
        <w:rPr>
          <w:spacing w:val="-10"/>
        </w:rPr>
        <w:t xml:space="preserve"> </w:t>
      </w:r>
      <w:r>
        <w:t>managing</w:t>
      </w:r>
      <w:r>
        <w:rPr>
          <w:spacing w:val="-10"/>
        </w:rPr>
        <w:t xml:space="preserve"> </w:t>
      </w:r>
      <w:r>
        <w:t>scientific groups</w:t>
      </w:r>
      <w:r>
        <w:rPr>
          <w:spacing w:val="-5"/>
        </w:rPr>
        <w:t xml:space="preserve"> </w:t>
      </w:r>
      <w:r>
        <w:t>in</w:t>
      </w:r>
      <w:r>
        <w:rPr>
          <w:spacing w:val="-5"/>
        </w:rPr>
        <w:t xml:space="preserve"> </w:t>
      </w:r>
      <w:r>
        <w:t>large</w:t>
      </w:r>
      <w:r>
        <w:rPr>
          <w:spacing w:val="-5"/>
        </w:rPr>
        <w:t xml:space="preserve"> </w:t>
      </w:r>
      <w:r>
        <w:t>international</w:t>
      </w:r>
      <w:r>
        <w:rPr>
          <w:spacing w:val="-5"/>
        </w:rPr>
        <w:t xml:space="preserve"> </w:t>
      </w:r>
      <w:r>
        <w:t>and</w:t>
      </w:r>
      <w:r>
        <w:rPr>
          <w:spacing w:val="-4"/>
        </w:rPr>
        <w:t xml:space="preserve"> </w:t>
      </w:r>
      <w:r>
        <w:t>world-leading</w:t>
      </w:r>
      <w:r>
        <w:rPr>
          <w:spacing w:val="-4"/>
        </w:rPr>
        <w:t xml:space="preserve"> </w:t>
      </w:r>
      <w:r>
        <w:t>collaborations.</w:t>
      </w:r>
      <w:r>
        <w:rPr>
          <w:spacing w:val="12"/>
        </w:rPr>
        <w:t xml:space="preserve"> </w:t>
      </w:r>
      <w:r>
        <w:rPr>
          <w:i/>
        </w:rPr>
        <w:t>Critically,</w:t>
      </w:r>
      <w:r>
        <w:rPr>
          <w:i/>
          <w:spacing w:val="-4"/>
        </w:rPr>
        <w:t xml:space="preserve"> </w:t>
      </w:r>
      <w:r>
        <w:rPr>
          <w:i/>
        </w:rPr>
        <w:t>he</w:t>
      </w:r>
      <w:r>
        <w:rPr>
          <w:i/>
          <w:spacing w:val="-5"/>
        </w:rPr>
        <w:t xml:space="preserve"> </w:t>
      </w:r>
      <w:r>
        <w:rPr>
          <w:i/>
        </w:rPr>
        <w:t>also</w:t>
      </w:r>
      <w:r>
        <w:rPr>
          <w:i/>
          <w:spacing w:val="-5"/>
        </w:rPr>
        <w:t xml:space="preserve"> </w:t>
      </w:r>
      <w:r>
        <w:rPr>
          <w:i/>
        </w:rPr>
        <w:t>has</w:t>
      </w:r>
      <w:r>
        <w:rPr>
          <w:i/>
          <w:spacing w:val="-5"/>
        </w:rPr>
        <w:t xml:space="preserve"> </w:t>
      </w:r>
      <w:r>
        <w:rPr>
          <w:i/>
        </w:rPr>
        <w:t>a</w:t>
      </w:r>
      <w:r>
        <w:rPr>
          <w:i/>
          <w:spacing w:val="-5"/>
        </w:rPr>
        <w:t xml:space="preserve"> </w:t>
      </w:r>
      <w:r>
        <w:rPr>
          <w:i/>
        </w:rPr>
        <w:t>track</w:t>
      </w:r>
      <w:r>
        <w:rPr>
          <w:i/>
          <w:spacing w:val="-5"/>
        </w:rPr>
        <w:t xml:space="preserve"> </w:t>
      </w:r>
      <w:r>
        <w:rPr>
          <w:i/>
          <w:spacing w:val="-3"/>
        </w:rPr>
        <w:t>record</w:t>
      </w:r>
      <w:r>
        <w:rPr>
          <w:i/>
          <w:spacing w:val="-4"/>
        </w:rPr>
        <w:t xml:space="preserve"> </w:t>
      </w:r>
      <w:r>
        <w:rPr>
          <w:i/>
        </w:rPr>
        <w:t>of</w:t>
      </w:r>
      <w:r>
        <w:rPr>
          <w:i/>
          <w:spacing w:val="-5"/>
        </w:rPr>
        <w:t xml:space="preserve"> </w:t>
      </w:r>
      <w:r>
        <w:rPr>
          <w:i/>
        </w:rPr>
        <w:t>devel- oping</w:t>
      </w:r>
      <w:r>
        <w:rPr>
          <w:i/>
          <w:spacing w:val="-16"/>
        </w:rPr>
        <w:t xml:space="preserve"> </w:t>
      </w:r>
      <w:r>
        <w:rPr>
          <w:i/>
          <w:spacing w:val="-4"/>
        </w:rPr>
        <w:t>key</w:t>
      </w:r>
      <w:r>
        <w:rPr>
          <w:i/>
          <w:spacing w:val="-16"/>
        </w:rPr>
        <w:t xml:space="preserve"> </w:t>
      </w:r>
      <w:r>
        <w:rPr>
          <w:i/>
        </w:rPr>
        <w:t>software</w:t>
      </w:r>
      <w:r>
        <w:rPr>
          <w:i/>
          <w:spacing w:val="-16"/>
        </w:rPr>
        <w:t xml:space="preserve"> </w:t>
      </w:r>
      <w:r>
        <w:rPr>
          <w:i/>
        </w:rPr>
        <w:t>packages</w:t>
      </w:r>
      <w:r>
        <w:rPr>
          <w:i/>
          <w:spacing w:val="-16"/>
        </w:rPr>
        <w:t xml:space="preserve"> </w:t>
      </w:r>
      <w:r>
        <w:rPr>
          <w:i/>
        </w:rPr>
        <w:t>on</w:t>
      </w:r>
      <w:r>
        <w:rPr>
          <w:i/>
          <w:spacing w:val="-16"/>
        </w:rPr>
        <w:t xml:space="preserve"> </w:t>
      </w:r>
      <w:r>
        <w:rPr>
          <w:i/>
        </w:rPr>
        <w:t>strict</w:t>
      </w:r>
      <w:r>
        <w:rPr>
          <w:i/>
          <w:spacing w:val="-16"/>
        </w:rPr>
        <w:t xml:space="preserve"> </w:t>
      </w:r>
      <w:r>
        <w:rPr>
          <w:i/>
        </w:rPr>
        <w:t>deadlines,</w:t>
      </w:r>
      <w:r>
        <w:rPr>
          <w:i/>
          <w:spacing w:val="-14"/>
        </w:rPr>
        <w:t xml:space="preserve"> </w:t>
      </w:r>
      <w:r>
        <w:rPr>
          <w:i/>
        </w:rPr>
        <w:t>e.g.</w:t>
      </w:r>
      <w:r>
        <w:rPr>
          <w:i/>
          <w:spacing w:val="-1"/>
        </w:rPr>
        <w:t xml:space="preserve"> </w:t>
      </w:r>
      <w:r>
        <w:rPr>
          <w:i/>
        </w:rPr>
        <w:t>the</w:t>
      </w:r>
      <w:r>
        <w:rPr>
          <w:i/>
          <w:spacing w:val="-16"/>
        </w:rPr>
        <w:t xml:space="preserve"> </w:t>
      </w:r>
      <w:r>
        <w:rPr>
          <w:i/>
        </w:rPr>
        <w:t>BOSS</w:t>
      </w:r>
      <w:r>
        <w:rPr>
          <w:i/>
          <w:spacing w:val="-16"/>
        </w:rPr>
        <w:t xml:space="preserve"> </w:t>
      </w:r>
      <w:r>
        <w:rPr>
          <w:i/>
        </w:rPr>
        <w:t>Quasar</w:t>
      </w:r>
      <w:r>
        <w:rPr>
          <w:i/>
          <w:spacing w:val="-16"/>
        </w:rPr>
        <w:t xml:space="preserve"> </w:t>
      </w:r>
      <w:r>
        <w:rPr>
          <w:i/>
          <w:spacing w:val="-6"/>
        </w:rPr>
        <w:t>Target</w:t>
      </w:r>
      <w:r>
        <w:rPr>
          <w:i/>
          <w:spacing w:val="-16"/>
        </w:rPr>
        <w:t xml:space="preserve"> </w:t>
      </w:r>
      <w:r>
        <w:rPr>
          <w:i/>
        </w:rPr>
        <w:t>Selection</w:t>
      </w:r>
      <w:r>
        <w:rPr>
          <w:i/>
          <w:spacing w:val="-16"/>
        </w:rPr>
        <w:t xml:space="preserve"> </w:t>
      </w:r>
      <w:r>
        <w:rPr>
          <w:i/>
        </w:rPr>
        <w:t>software</w:t>
      </w:r>
      <w:r>
        <w:rPr>
          <w:i/>
          <w:spacing w:val="-16"/>
        </w:rPr>
        <w:t xml:space="preserve"> </w:t>
      </w:r>
      <w:r>
        <w:rPr>
          <w:i/>
        </w:rPr>
        <w:t>package</w:t>
      </w:r>
      <w:r>
        <w:rPr>
          <w:i/>
          <w:spacing w:val="-16"/>
        </w:rPr>
        <w:t xml:space="preserve"> </w:t>
      </w:r>
      <w:r>
        <w:rPr>
          <w:i/>
        </w:rPr>
        <w:t>(that contained a suite of novel ML</w:t>
      </w:r>
      <w:r>
        <w:rPr>
          <w:i/>
          <w:spacing w:val="-8"/>
        </w:rPr>
        <w:t xml:space="preserve"> </w:t>
      </w:r>
      <w:r>
        <w:rPr>
          <w:i/>
        </w:rPr>
        <w:t>algorithms).</w:t>
      </w:r>
    </w:p>
    <w:p w14:paraId="2ACCC7F9" w14:textId="77777777" w:rsidR="006770BD" w:rsidRDefault="006770BD">
      <w:pPr>
        <w:pStyle w:val="BodyText"/>
        <w:spacing w:before="8"/>
        <w:jc w:val="left"/>
        <w:rPr>
          <w:i/>
          <w:sz w:val="32"/>
        </w:rPr>
      </w:pPr>
    </w:p>
    <w:p w14:paraId="0D206FE8" w14:textId="77777777" w:rsidR="006770BD" w:rsidRDefault="006A3F04">
      <w:pPr>
        <w:pStyle w:val="Heading1"/>
        <w:numPr>
          <w:ilvl w:val="0"/>
          <w:numId w:val="4"/>
        </w:numPr>
        <w:tabs>
          <w:tab w:val="left" w:pos="577"/>
        </w:tabs>
        <w:spacing w:before="1"/>
        <w:ind w:left="576" w:hanging="414"/>
        <w:jc w:val="both"/>
        <w:rPr>
          <w:color w:val="00AEEF"/>
        </w:rPr>
      </w:pPr>
      <w:bookmarkStart w:id="141" w:name="Resources_(including_project_costs)"/>
      <w:bookmarkStart w:id="142" w:name="_bookmark23"/>
      <w:bookmarkEnd w:id="141"/>
      <w:bookmarkEnd w:id="142"/>
      <w:r>
        <w:rPr>
          <w:color w:val="00AEEF"/>
        </w:rPr>
        <w:t>Resources (including project</w:t>
      </w:r>
      <w:r>
        <w:rPr>
          <w:color w:val="00AEEF"/>
          <w:spacing w:val="5"/>
        </w:rPr>
        <w:t xml:space="preserve"> </w:t>
      </w:r>
      <w:r>
        <w:rPr>
          <w:color w:val="00AEEF"/>
        </w:rPr>
        <w:t>costs)</w:t>
      </w:r>
    </w:p>
    <w:p w14:paraId="3071BF98" w14:textId="77777777" w:rsidR="006770BD" w:rsidRDefault="006A3F04">
      <w:pPr>
        <w:pStyle w:val="BodyText"/>
        <w:spacing w:before="230"/>
        <w:ind w:left="162"/>
      </w:pPr>
      <w:r>
        <w:t>Here we summarize and justify the budget.</w:t>
      </w:r>
    </w:p>
    <w:p w14:paraId="16CFF96C" w14:textId="77777777" w:rsidR="006770BD" w:rsidRDefault="006A3F04">
      <w:pPr>
        <w:pStyle w:val="BodyText"/>
        <w:spacing w:before="138" w:line="256" w:lineRule="auto"/>
        <w:ind w:left="162" w:right="220" w:firstLine="5"/>
      </w:pPr>
      <w:r>
        <w:rPr>
          <w:b/>
          <w:spacing w:val="6"/>
        </w:rPr>
        <w:t>T</w:t>
      </w:r>
      <w:r>
        <w:rPr>
          <w:b/>
          <w:spacing w:val="6"/>
          <w:sz w:val="17"/>
        </w:rPr>
        <w:t xml:space="preserve">EAM </w:t>
      </w:r>
      <w:r>
        <w:rPr>
          <w:b/>
          <w:spacing w:val="8"/>
        </w:rPr>
        <w:t>C</w:t>
      </w:r>
      <w:r>
        <w:rPr>
          <w:b/>
          <w:spacing w:val="8"/>
          <w:sz w:val="17"/>
        </w:rPr>
        <w:t>OMPOSITION</w:t>
      </w:r>
      <w:r>
        <w:rPr>
          <w:b/>
          <w:spacing w:val="8"/>
        </w:rPr>
        <w:t xml:space="preserve">: </w:t>
      </w:r>
      <w:r>
        <w:t xml:space="preserve">Our team will consist of the </w:t>
      </w:r>
      <w:r>
        <w:rPr>
          <w:spacing w:val="-7"/>
        </w:rPr>
        <w:t xml:space="preserve">P.I, </w:t>
      </w:r>
      <w:r>
        <w:t xml:space="preserve">three postdoctoral research associates (PDRAs), and 1 PhD student. </w:t>
      </w:r>
      <w:r>
        <w:rPr>
          <w:spacing w:val="-7"/>
        </w:rPr>
        <w:t xml:space="preserve">Two </w:t>
      </w:r>
      <w:r>
        <w:t xml:space="preserve">postdoctoral appointments will be for three years each and one will be for a four year appointment (a total of 10 FTE over 5 years). The one PhD student will </w:t>
      </w:r>
      <w:r>
        <w:rPr>
          <w:spacing w:val="-3"/>
        </w:rPr>
        <w:t xml:space="preserve">have </w:t>
      </w:r>
      <w:r>
        <w:t xml:space="preserve">a four year appointment. The ambitious nature of this project requires a large team of both observational and theoretical postdoctoral scholars and PhD students to complete the proposed research. The </w:t>
      </w:r>
      <w:r>
        <w:rPr>
          <w:spacing w:val="-7"/>
        </w:rPr>
        <w:t xml:space="preserve">P.I. </w:t>
      </w:r>
      <w:r>
        <w:t>is not a current member of academic staff</w:t>
      </w:r>
      <w:r>
        <w:rPr>
          <w:spacing w:val="-10"/>
        </w:rPr>
        <w:t xml:space="preserve"> </w:t>
      </w:r>
      <w:r>
        <w:t>and</w:t>
      </w:r>
      <w:r>
        <w:rPr>
          <w:spacing w:val="-10"/>
        </w:rPr>
        <w:t xml:space="preserve"> </w:t>
      </w:r>
      <w:r>
        <w:t>therefore</w:t>
      </w:r>
      <w:r>
        <w:rPr>
          <w:spacing w:val="-10"/>
        </w:rPr>
        <w:t xml:space="preserve"> </w:t>
      </w:r>
      <w:r>
        <w:t>has</w:t>
      </w:r>
      <w:r>
        <w:rPr>
          <w:spacing w:val="-10"/>
        </w:rPr>
        <w:t xml:space="preserve"> </w:t>
      </w:r>
      <w:r>
        <w:t>no</w:t>
      </w:r>
      <w:r>
        <w:rPr>
          <w:spacing w:val="-10"/>
        </w:rPr>
        <w:t xml:space="preserve"> </w:t>
      </w:r>
      <w:r>
        <w:t>responsibilities</w:t>
      </w:r>
      <w:r>
        <w:rPr>
          <w:spacing w:val="-10"/>
        </w:rPr>
        <w:t xml:space="preserve"> </w:t>
      </w:r>
      <w:r>
        <w:t>extending</w:t>
      </w:r>
      <w:r>
        <w:rPr>
          <w:spacing w:val="-10"/>
        </w:rPr>
        <w:t xml:space="preserve"> </w:t>
      </w:r>
      <w:r>
        <w:t>beyond</w:t>
      </w:r>
      <w:r>
        <w:rPr>
          <w:spacing w:val="-10"/>
        </w:rPr>
        <w:t xml:space="preserve"> </w:t>
      </w:r>
      <w:r>
        <w:t>research.</w:t>
      </w:r>
      <w:r>
        <w:rPr>
          <w:spacing w:val="3"/>
        </w:rPr>
        <w:t xml:space="preserve"> </w:t>
      </w:r>
      <w:r>
        <w:t>As</w:t>
      </w:r>
      <w:r>
        <w:rPr>
          <w:spacing w:val="-10"/>
        </w:rPr>
        <w:t xml:space="preserve"> </w:t>
      </w:r>
      <w:r>
        <w:t>such,</w:t>
      </w:r>
      <w:r>
        <w:rPr>
          <w:spacing w:val="-10"/>
        </w:rPr>
        <w:t xml:space="preserve"> </w:t>
      </w:r>
      <w:r>
        <w:t>the</w:t>
      </w:r>
      <w:r>
        <w:rPr>
          <w:spacing w:val="-10"/>
        </w:rPr>
        <w:t xml:space="preserve"> </w:t>
      </w:r>
      <w:r>
        <w:rPr>
          <w:spacing w:val="-7"/>
        </w:rPr>
        <w:t>P.I.</w:t>
      </w:r>
      <w:r>
        <w:rPr>
          <w:spacing w:val="-10"/>
        </w:rPr>
        <w:t xml:space="preserve"> </w:t>
      </w:r>
      <w:r>
        <w:t>is</w:t>
      </w:r>
      <w:r>
        <w:rPr>
          <w:spacing w:val="-10"/>
        </w:rPr>
        <w:t xml:space="preserve"> </w:t>
      </w:r>
      <w:r>
        <w:t>charged</w:t>
      </w:r>
      <w:r>
        <w:rPr>
          <w:spacing w:val="-10"/>
        </w:rPr>
        <w:t xml:space="preserve"> </w:t>
      </w:r>
      <w:r>
        <w:t>at</w:t>
      </w:r>
      <w:r>
        <w:rPr>
          <w:spacing w:val="-10"/>
        </w:rPr>
        <w:t xml:space="preserve"> </w:t>
      </w:r>
      <w:r>
        <w:t>100%</w:t>
      </w:r>
      <w:r>
        <w:rPr>
          <w:spacing w:val="-10"/>
        </w:rPr>
        <w:t xml:space="preserve"> </w:t>
      </w:r>
      <w:r>
        <w:t>and, if</w:t>
      </w:r>
      <w:r>
        <w:rPr>
          <w:spacing w:val="-7"/>
        </w:rPr>
        <w:t xml:space="preserve"> </w:t>
      </w:r>
      <w:r>
        <w:t>successful,</w:t>
      </w:r>
      <w:r>
        <w:rPr>
          <w:spacing w:val="-7"/>
        </w:rPr>
        <w:t xml:space="preserve"> </w:t>
      </w:r>
      <w:r>
        <w:t>will</w:t>
      </w:r>
      <w:r>
        <w:rPr>
          <w:spacing w:val="-7"/>
        </w:rPr>
        <w:t xml:space="preserve"> </w:t>
      </w:r>
      <w:r>
        <w:t>focus</w:t>
      </w:r>
      <w:r>
        <w:rPr>
          <w:spacing w:val="-7"/>
        </w:rPr>
        <w:t xml:space="preserve"> </w:t>
      </w:r>
      <w:r>
        <w:t>solely</w:t>
      </w:r>
      <w:r>
        <w:rPr>
          <w:spacing w:val="-7"/>
        </w:rPr>
        <w:t xml:space="preserve"> </w:t>
      </w:r>
      <w:r>
        <w:t>on</w:t>
      </w:r>
      <w:r>
        <w:rPr>
          <w:spacing w:val="-7"/>
        </w:rPr>
        <w:t xml:space="preserve"> </w:t>
      </w:r>
      <w:r>
        <w:t>the</w:t>
      </w:r>
      <w:r>
        <w:rPr>
          <w:spacing w:val="-7"/>
        </w:rPr>
        <w:t xml:space="preserve"> </w:t>
      </w:r>
      <w:r>
        <w:t>aims</w:t>
      </w:r>
      <w:r>
        <w:rPr>
          <w:spacing w:val="-7"/>
        </w:rPr>
        <w:t xml:space="preserve"> </w:t>
      </w:r>
      <w:r>
        <w:t>of</w:t>
      </w:r>
      <w:r>
        <w:rPr>
          <w:spacing w:val="-7"/>
        </w:rPr>
        <w:t xml:space="preserve"> </w:t>
      </w:r>
      <w:r>
        <w:t>the</w:t>
      </w:r>
      <w:r>
        <w:rPr>
          <w:spacing w:val="-7"/>
        </w:rPr>
        <w:t xml:space="preserve"> </w:t>
      </w:r>
      <w:r>
        <w:t>project.</w:t>
      </w:r>
      <w:r>
        <w:rPr>
          <w:spacing w:val="5"/>
        </w:rPr>
        <w:t xml:space="preserve"> </w:t>
      </w:r>
      <w:r>
        <w:t>Again,</w:t>
      </w:r>
      <w:r>
        <w:rPr>
          <w:spacing w:val="-7"/>
        </w:rPr>
        <w:t xml:space="preserve"> </w:t>
      </w:r>
      <w:r>
        <w:t>this</w:t>
      </w:r>
      <w:r>
        <w:rPr>
          <w:spacing w:val="-7"/>
        </w:rPr>
        <w:t xml:space="preserve"> </w:t>
      </w:r>
      <w:r>
        <w:t>will</w:t>
      </w:r>
      <w:r>
        <w:rPr>
          <w:spacing w:val="-7"/>
        </w:rPr>
        <w:t xml:space="preserve"> </w:t>
      </w:r>
      <w:r>
        <w:t>be</w:t>
      </w:r>
      <w:r>
        <w:rPr>
          <w:spacing w:val="-7"/>
        </w:rPr>
        <w:t xml:space="preserve"> </w:t>
      </w:r>
      <w:r>
        <w:t>necessary</w:t>
      </w:r>
      <w:r>
        <w:rPr>
          <w:spacing w:val="-7"/>
        </w:rPr>
        <w:t xml:space="preserve"> </w:t>
      </w:r>
      <w:r>
        <w:t>to</w:t>
      </w:r>
      <w:r>
        <w:rPr>
          <w:spacing w:val="-7"/>
        </w:rPr>
        <w:t xml:space="preserve"> </w:t>
      </w:r>
      <w:r>
        <w:t>achieve</w:t>
      </w:r>
      <w:r>
        <w:rPr>
          <w:spacing w:val="-7"/>
        </w:rPr>
        <w:t xml:space="preserve"> </w:t>
      </w:r>
      <w:r>
        <w:t>all</w:t>
      </w:r>
      <w:r>
        <w:rPr>
          <w:spacing w:val="-7"/>
        </w:rPr>
        <w:t xml:space="preserve"> </w:t>
      </w:r>
      <w:r>
        <w:t>our</w:t>
      </w:r>
      <w:r>
        <w:rPr>
          <w:spacing w:val="-7"/>
        </w:rPr>
        <w:t xml:space="preserve"> </w:t>
      </w:r>
      <w:r>
        <w:t>goals on the given</w:t>
      </w:r>
      <w:r>
        <w:rPr>
          <w:spacing w:val="-4"/>
        </w:rPr>
        <w:t xml:space="preserve"> </w:t>
      </w:r>
      <w:r>
        <w:t>schedule.</w:t>
      </w:r>
    </w:p>
    <w:p w14:paraId="43A0577C" w14:textId="77777777" w:rsidR="006770BD" w:rsidRDefault="006A3F04">
      <w:pPr>
        <w:pStyle w:val="BodyText"/>
        <w:spacing w:before="122" w:line="252" w:lineRule="auto"/>
        <w:ind w:left="162" w:right="220" w:firstLine="5"/>
      </w:pPr>
      <w:r>
        <w:rPr>
          <w:b/>
          <w:spacing w:val="7"/>
        </w:rPr>
        <w:t>S</w:t>
      </w:r>
      <w:r>
        <w:rPr>
          <w:b/>
          <w:spacing w:val="7"/>
          <w:sz w:val="17"/>
        </w:rPr>
        <w:t>ALARIES</w:t>
      </w:r>
      <w:r>
        <w:rPr>
          <w:b/>
          <w:spacing w:val="7"/>
        </w:rPr>
        <w:t xml:space="preserve">: </w:t>
      </w:r>
      <w:r>
        <w:t xml:space="preserve">The primary expenditure of our project corresponds to salaries in order support the large team necessary for this project. The </w:t>
      </w:r>
      <w:r>
        <w:rPr>
          <w:spacing w:val="-9"/>
        </w:rPr>
        <w:t xml:space="preserve">P.I </w:t>
      </w:r>
      <w:r>
        <w:t xml:space="preserve">will be fully </w:t>
      </w:r>
      <w:r>
        <w:rPr>
          <w:spacing w:val="-3"/>
        </w:rPr>
        <w:t xml:space="preserve">involved </w:t>
      </w:r>
      <w:r>
        <w:t>(project management, scientific analysis, student supervision, postdoc mentorship, proposal writing, communication with external collaborations, and paper writing) and is covered at the 100% level over 5 years. Salaries are determined according to the UoE salary scale:</w:t>
      </w:r>
      <w:r>
        <w:rPr>
          <w:spacing w:val="8"/>
        </w:rPr>
        <w:t xml:space="preserve"> </w:t>
      </w:r>
      <w:r>
        <w:rPr>
          <w:rFonts w:ascii="Century Gothic"/>
        </w:rPr>
        <w:t>e</w:t>
      </w:r>
      <w:r>
        <w:t>80.7k</w:t>
      </w:r>
      <w:r>
        <w:rPr>
          <w:spacing w:val="-4"/>
        </w:rPr>
        <w:t xml:space="preserve"> </w:t>
      </w:r>
      <w:r>
        <w:t>per</w:t>
      </w:r>
      <w:r>
        <w:rPr>
          <w:spacing w:val="-4"/>
        </w:rPr>
        <w:t xml:space="preserve"> </w:t>
      </w:r>
      <w:r>
        <w:t>FTE</w:t>
      </w:r>
      <w:r>
        <w:rPr>
          <w:spacing w:val="-4"/>
        </w:rPr>
        <w:t xml:space="preserve"> </w:t>
      </w:r>
      <w:r>
        <w:t>for</w:t>
      </w:r>
      <w:r>
        <w:rPr>
          <w:spacing w:val="-4"/>
        </w:rPr>
        <w:t xml:space="preserve"> </w:t>
      </w:r>
      <w:r>
        <w:t>the</w:t>
      </w:r>
      <w:r>
        <w:rPr>
          <w:spacing w:val="-4"/>
        </w:rPr>
        <w:t xml:space="preserve"> </w:t>
      </w:r>
      <w:r>
        <w:rPr>
          <w:spacing w:val="-7"/>
        </w:rPr>
        <w:t>P.I,</w:t>
      </w:r>
      <w:r>
        <w:rPr>
          <w:spacing w:val="-4"/>
        </w:rPr>
        <w:t xml:space="preserve"> </w:t>
      </w:r>
      <w:r>
        <w:rPr>
          <w:rFonts w:ascii="Century Gothic"/>
        </w:rPr>
        <w:t>e</w:t>
      </w:r>
      <w:r>
        <w:t>61.3k</w:t>
      </w:r>
      <w:r>
        <w:rPr>
          <w:spacing w:val="-4"/>
        </w:rPr>
        <w:t xml:space="preserve"> </w:t>
      </w:r>
      <w:r>
        <w:t>per</w:t>
      </w:r>
      <w:r>
        <w:rPr>
          <w:spacing w:val="-4"/>
        </w:rPr>
        <w:t xml:space="preserve"> </w:t>
      </w:r>
      <w:r>
        <w:t>FTE</w:t>
      </w:r>
      <w:r>
        <w:rPr>
          <w:spacing w:val="-4"/>
        </w:rPr>
        <w:t xml:space="preserve"> </w:t>
      </w:r>
      <w:r>
        <w:t>for</w:t>
      </w:r>
      <w:r>
        <w:rPr>
          <w:spacing w:val="-4"/>
        </w:rPr>
        <w:t xml:space="preserve"> </w:t>
      </w:r>
      <w:r>
        <w:t>the</w:t>
      </w:r>
      <w:r>
        <w:rPr>
          <w:spacing w:val="-4"/>
        </w:rPr>
        <w:t xml:space="preserve"> </w:t>
      </w:r>
      <w:r>
        <w:t>PDRAs</w:t>
      </w:r>
      <w:r>
        <w:rPr>
          <w:spacing w:val="-4"/>
        </w:rPr>
        <w:t xml:space="preserve"> </w:t>
      </w:r>
      <w:r>
        <w:t>and</w:t>
      </w:r>
      <w:r>
        <w:rPr>
          <w:spacing w:val="-4"/>
        </w:rPr>
        <w:t xml:space="preserve"> </w:t>
      </w:r>
      <w:r>
        <w:rPr>
          <w:rFonts w:ascii="Century Gothic"/>
        </w:rPr>
        <w:t>e</w:t>
      </w:r>
      <w:r>
        <w:t>21.1k</w:t>
      </w:r>
      <w:r>
        <w:rPr>
          <w:spacing w:val="-4"/>
        </w:rPr>
        <w:t xml:space="preserve"> </w:t>
      </w:r>
      <w:r>
        <w:t>per</w:t>
      </w:r>
      <w:r>
        <w:rPr>
          <w:spacing w:val="-4"/>
        </w:rPr>
        <w:t xml:space="preserve"> </w:t>
      </w:r>
      <w:r>
        <w:t>FTE</w:t>
      </w:r>
      <w:r>
        <w:rPr>
          <w:spacing w:val="-4"/>
        </w:rPr>
        <w:t xml:space="preserve"> </w:t>
      </w:r>
      <w:r>
        <w:t>for</w:t>
      </w:r>
      <w:r>
        <w:rPr>
          <w:spacing w:val="-4"/>
        </w:rPr>
        <w:t xml:space="preserve"> </w:t>
      </w:r>
      <w:r>
        <w:t>PhD</w:t>
      </w:r>
      <w:r>
        <w:rPr>
          <w:spacing w:val="-4"/>
        </w:rPr>
        <w:t xml:space="preserve"> </w:t>
      </w:r>
      <w:r>
        <w:t>students.</w:t>
      </w:r>
      <w:r>
        <w:rPr>
          <w:spacing w:val="8"/>
        </w:rPr>
        <w:t xml:space="preserve"> </w:t>
      </w:r>
      <w:r>
        <w:t>The total cost of salaries over 5 years is</w:t>
      </w:r>
      <w:r>
        <w:rPr>
          <w:spacing w:val="-10"/>
        </w:rPr>
        <w:t xml:space="preserve"> </w:t>
      </w:r>
      <w:r>
        <w:rPr>
          <w:rFonts w:ascii="Century Gothic"/>
        </w:rPr>
        <w:t>e</w:t>
      </w:r>
      <w:r>
        <w:rPr>
          <w:b/>
        </w:rPr>
        <w:t>1106k</w:t>
      </w:r>
      <w:r>
        <w:t>.</w:t>
      </w:r>
    </w:p>
    <w:p w14:paraId="7949132D" w14:textId="77777777" w:rsidR="006770BD" w:rsidRDefault="006A3F04">
      <w:pPr>
        <w:pStyle w:val="BodyText"/>
        <w:spacing w:before="116" w:line="252" w:lineRule="auto"/>
        <w:ind w:left="162" w:right="220" w:firstLine="5"/>
      </w:pPr>
      <w:r>
        <w:rPr>
          <w:b/>
          <w:spacing w:val="5"/>
        </w:rPr>
        <w:t>T</w:t>
      </w:r>
      <w:r>
        <w:rPr>
          <w:b/>
          <w:spacing w:val="5"/>
          <w:sz w:val="17"/>
        </w:rPr>
        <w:t>RAVEL</w:t>
      </w:r>
      <w:r>
        <w:rPr>
          <w:b/>
          <w:spacing w:val="5"/>
        </w:rPr>
        <w:t xml:space="preserve">: </w:t>
      </w:r>
      <w:r>
        <w:t xml:space="preserve">A major expense is in the form of travel. I expect all group members to disseminate our results in international conference but also to participate in external collaboration meeting (at least one per year). Due to the nature and timing of our proposal, it will almost certainly be critical for the PDRAs to </w:t>
      </w:r>
      <w:r>
        <w:rPr>
          <w:spacing w:val="-3"/>
        </w:rPr>
        <w:t xml:space="preserve">have </w:t>
      </w:r>
      <w:r>
        <w:t>extended (several</w:t>
      </w:r>
      <w:r>
        <w:rPr>
          <w:spacing w:val="-8"/>
        </w:rPr>
        <w:t xml:space="preserve"> </w:t>
      </w:r>
      <w:r>
        <w:t>week</w:t>
      </w:r>
      <w:r>
        <w:rPr>
          <w:spacing w:val="-8"/>
        </w:rPr>
        <w:t xml:space="preserve"> </w:t>
      </w:r>
      <w:r>
        <w:t>long)</w:t>
      </w:r>
      <w:r>
        <w:rPr>
          <w:spacing w:val="-8"/>
        </w:rPr>
        <w:t xml:space="preserve"> </w:t>
      </w:r>
      <w:r>
        <w:t>visits</w:t>
      </w:r>
      <w:r>
        <w:rPr>
          <w:spacing w:val="-8"/>
        </w:rPr>
        <w:t xml:space="preserve"> </w:t>
      </w:r>
      <w:r>
        <w:t>to</w:t>
      </w:r>
      <w:r>
        <w:rPr>
          <w:spacing w:val="-8"/>
        </w:rPr>
        <w:t xml:space="preserve"> </w:t>
      </w:r>
      <w:r>
        <w:t>the</w:t>
      </w:r>
      <w:r>
        <w:rPr>
          <w:spacing w:val="-8"/>
        </w:rPr>
        <w:t xml:space="preserve"> </w:t>
      </w:r>
      <w:r>
        <w:t>US</w:t>
      </w:r>
      <w:r>
        <w:rPr>
          <w:spacing w:val="-8"/>
        </w:rPr>
        <w:t xml:space="preserve"> </w:t>
      </w:r>
      <w:r>
        <w:t>and</w:t>
      </w:r>
      <w:r>
        <w:rPr>
          <w:spacing w:val="-8"/>
        </w:rPr>
        <w:t xml:space="preserve"> </w:t>
      </w:r>
      <w:r>
        <w:t>ESO</w:t>
      </w:r>
      <w:r>
        <w:rPr>
          <w:spacing w:val="-8"/>
        </w:rPr>
        <w:t xml:space="preserve"> </w:t>
      </w:r>
      <w:r>
        <w:t>Chile.</w:t>
      </w:r>
      <w:r>
        <w:rPr>
          <w:spacing w:val="5"/>
        </w:rPr>
        <w:t xml:space="preserve"> </w:t>
      </w:r>
      <w:r>
        <w:t>I</w:t>
      </w:r>
      <w:r>
        <w:rPr>
          <w:spacing w:val="-8"/>
        </w:rPr>
        <w:t xml:space="preserve"> </w:t>
      </w:r>
      <w:r>
        <w:rPr>
          <w:spacing w:val="-3"/>
        </w:rPr>
        <w:t>have</w:t>
      </w:r>
      <w:r>
        <w:rPr>
          <w:spacing w:val="-8"/>
        </w:rPr>
        <w:t xml:space="preserve"> </w:t>
      </w:r>
      <w:r>
        <w:t>allocated</w:t>
      </w:r>
      <w:r>
        <w:rPr>
          <w:spacing w:val="-8"/>
        </w:rPr>
        <w:t xml:space="preserve"> </w:t>
      </w:r>
      <w:r>
        <w:t>thus</w:t>
      </w:r>
      <w:r>
        <w:rPr>
          <w:spacing w:val="-8"/>
        </w:rPr>
        <w:t xml:space="preserve"> </w:t>
      </w:r>
      <w:r>
        <w:t>allocated</w:t>
      </w:r>
      <w:r>
        <w:rPr>
          <w:spacing w:val="-8"/>
        </w:rPr>
        <w:t xml:space="preserve"> </w:t>
      </w:r>
      <w:r>
        <w:rPr>
          <w:rFonts w:ascii="Century Gothic"/>
        </w:rPr>
        <w:t>e</w:t>
      </w:r>
      <w:r>
        <w:t>10k/year</w:t>
      </w:r>
      <w:r>
        <w:rPr>
          <w:spacing w:val="-8"/>
        </w:rPr>
        <w:t xml:space="preserve"> </w:t>
      </w:r>
      <w:r>
        <w:t>for</w:t>
      </w:r>
      <w:r>
        <w:rPr>
          <w:spacing w:val="-8"/>
        </w:rPr>
        <w:t xml:space="preserve"> </w:t>
      </w:r>
      <w:r>
        <w:t>all</w:t>
      </w:r>
      <w:r>
        <w:rPr>
          <w:spacing w:val="-8"/>
        </w:rPr>
        <w:t xml:space="preserve"> </w:t>
      </w:r>
      <w:r>
        <w:t>members</w:t>
      </w:r>
    </w:p>
    <w:p w14:paraId="03718B1B" w14:textId="77777777" w:rsidR="006770BD" w:rsidRDefault="006770BD">
      <w:pPr>
        <w:spacing w:line="252" w:lineRule="auto"/>
        <w:sectPr w:rsidR="006770BD">
          <w:pgSz w:w="11910" w:h="16840"/>
          <w:pgMar w:top="1000" w:right="940" w:bottom="1580" w:left="1000" w:header="413" w:footer="1393" w:gutter="0"/>
          <w:cols w:space="720"/>
        </w:sectPr>
      </w:pPr>
    </w:p>
    <w:p w14:paraId="35F231B3" w14:textId="77777777" w:rsidR="006770BD" w:rsidRDefault="006770BD">
      <w:pPr>
        <w:pStyle w:val="BodyText"/>
        <w:jc w:val="left"/>
        <w:rPr>
          <w:sz w:val="20"/>
        </w:rPr>
      </w:pPr>
    </w:p>
    <w:p w14:paraId="27695DEC" w14:textId="77777777" w:rsidR="006770BD" w:rsidRDefault="006770BD">
      <w:pPr>
        <w:pStyle w:val="BodyText"/>
        <w:jc w:val="left"/>
        <w:rPr>
          <w:sz w:val="20"/>
        </w:rPr>
      </w:pPr>
    </w:p>
    <w:p w14:paraId="1044DB90" w14:textId="77777777" w:rsidR="006770BD" w:rsidRDefault="006770BD">
      <w:pPr>
        <w:pStyle w:val="BodyText"/>
        <w:jc w:val="left"/>
        <w:rPr>
          <w:sz w:val="20"/>
        </w:rPr>
      </w:pPr>
    </w:p>
    <w:p w14:paraId="3CA7D8F6" w14:textId="77777777" w:rsidR="006770BD" w:rsidRDefault="006770BD">
      <w:pPr>
        <w:pStyle w:val="BodyText"/>
        <w:jc w:val="left"/>
        <w:rPr>
          <w:sz w:val="20"/>
        </w:rPr>
      </w:pPr>
    </w:p>
    <w:p w14:paraId="0E3B314F" w14:textId="77777777" w:rsidR="006770BD" w:rsidRDefault="006770BD">
      <w:pPr>
        <w:pStyle w:val="BodyText"/>
        <w:jc w:val="left"/>
        <w:rPr>
          <w:sz w:val="20"/>
        </w:rPr>
      </w:pPr>
    </w:p>
    <w:p w14:paraId="0FDF524F" w14:textId="77777777" w:rsidR="006770BD" w:rsidRDefault="006770BD">
      <w:pPr>
        <w:pStyle w:val="BodyText"/>
        <w:jc w:val="left"/>
        <w:rPr>
          <w:sz w:val="20"/>
        </w:rPr>
      </w:pPr>
    </w:p>
    <w:p w14:paraId="0565536E" w14:textId="77777777" w:rsidR="006770BD" w:rsidRDefault="006770BD">
      <w:pPr>
        <w:pStyle w:val="BodyText"/>
        <w:jc w:val="left"/>
        <w:rPr>
          <w:sz w:val="20"/>
        </w:rPr>
      </w:pPr>
    </w:p>
    <w:p w14:paraId="1B3E5551" w14:textId="77777777" w:rsidR="006770BD" w:rsidRDefault="006770BD">
      <w:pPr>
        <w:pStyle w:val="BodyText"/>
        <w:jc w:val="left"/>
        <w:rPr>
          <w:sz w:val="20"/>
        </w:rPr>
      </w:pPr>
    </w:p>
    <w:p w14:paraId="415BBA4D" w14:textId="77777777" w:rsidR="006770BD" w:rsidRDefault="006770BD">
      <w:pPr>
        <w:pStyle w:val="BodyText"/>
        <w:jc w:val="left"/>
        <w:rPr>
          <w:sz w:val="20"/>
        </w:rPr>
      </w:pPr>
    </w:p>
    <w:p w14:paraId="7706E673" w14:textId="77777777" w:rsidR="006770BD" w:rsidRDefault="006770BD">
      <w:pPr>
        <w:pStyle w:val="BodyText"/>
        <w:spacing w:before="2" w:after="1"/>
        <w:jc w:val="left"/>
        <w:rPr>
          <w:sz w:val="14"/>
        </w:rPr>
      </w:pPr>
    </w:p>
    <w:tbl>
      <w:tblPr>
        <w:tblW w:w="0" w:type="auto"/>
        <w:tblInd w:w="2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46"/>
        <w:gridCol w:w="1204"/>
        <w:gridCol w:w="4551"/>
        <w:gridCol w:w="1448"/>
        <w:gridCol w:w="852"/>
      </w:tblGrid>
      <w:tr w:rsidR="006770BD" w14:paraId="4FB12EF7" w14:textId="77777777">
        <w:trPr>
          <w:trHeight w:val="463"/>
        </w:trPr>
        <w:tc>
          <w:tcPr>
            <w:tcW w:w="6901" w:type="dxa"/>
            <w:gridSpan w:val="3"/>
            <w:tcBorders>
              <w:bottom w:val="single" w:sz="12" w:space="0" w:color="515151"/>
              <w:right w:val="single" w:sz="12" w:space="0" w:color="515151"/>
            </w:tcBorders>
          </w:tcPr>
          <w:p w14:paraId="5EC3B8BF" w14:textId="77777777" w:rsidR="006770BD" w:rsidRDefault="006A3F04">
            <w:pPr>
              <w:pStyle w:val="TableParagraph"/>
              <w:spacing w:before="119"/>
              <w:ind w:left="68"/>
              <w:rPr>
                <w:b/>
                <w:sz w:val="21"/>
              </w:rPr>
            </w:pPr>
            <w:r>
              <w:rPr>
                <w:b/>
                <w:w w:val="105"/>
                <w:sz w:val="21"/>
              </w:rPr>
              <w:t>Cost Category</w:t>
            </w:r>
          </w:p>
        </w:tc>
        <w:tc>
          <w:tcPr>
            <w:tcW w:w="2300" w:type="dxa"/>
            <w:gridSpan w:val="2"/>
            <w:tcBorders>
              <w:left w:val="single" w:sz="12" w:space="0" w:color="515151"/>
              <w:bottom w:val="single" w:sz="12" w:space="0" w:color="515151"/>
            </w:tcBorders>
          </w:tcPr>
          <w:p w14:paraId="159351AE" w14:textId="77777777" w:rsidR="006770BD" w:rsidRDefault="006A3F04">
            <w:pPr>
              <w:pStyle w:val="TableParagraph"/>
              <w:spacing w:before="102"/>
              <w:ind w:left="957"/>
              <w:rPr>
                <w:b/>
                <w:sz w:val="21"/>
              </w:rPr>
            </w:pPr>
            <w:r>
              <w:rPr>
                <w:b/>
                <w:w w:val="105"/>
                <w:sz w:val="21"/>
              </w:rPr>
              <w:t>Total in Euro</w:t>
            </w:r>
          </w:p>
        </w:tc>
      </w:tr>
      <w:tr w:rsidR="006770BD" w14:paraId="4AAA9966" w14:textId="77777777">
        <w:trPr>
          <w:trHeight w:val="325"/>
        </w:trPr>
        <w:tc>
          <w:tcPr>
            <w:tcW w:w="1146" w:type="dxa"/>
            <w:vMerge w:val="restart"/>
            <w:tcBorders>
              <w:top w:val="single" w:sz="12" w:space="0" w:color="515151"/>
              <w:bottom w:val="single" w:sz="12" w:space="0" w:color="515151"/>
              <w:right w:val="single" w:sz="12" w:space="0" w:color="515151"/>
            </w:tcBorders>
          </w:tcPr>
          <w:p w14:paraId="5B63A0C1" w14:textId="77777777" w:rsidR="006770BD" w:rsidRDefault="006770BD">
            <w:pPr>
              <w:pStyle w:val="TableParagraph"/>
              <w:rPr>
                <w:sz w:val="24"/>
              </w:rPr>
            </w:pPr>
          </w:p>
          <w:p w14:paraId="181B02F4" w14:textId="77777777" w:rsidR="006770BD" w:rsidRDefault="006770BD">
            <w:pPr>
              <w:pStyle w:val="TableParagraph"/>
              <w:rPr>
                <w:sz w:val="24"/>
              </w:rPr>
            </w:pPr>
          </w:p>
          <w:p w14:paraId="5F4D0143" w14:textId="77777777" w:rsidR="006770BD" w:rsidRDefault="006770BD">
            <w:pPr>
              <w:pStyle w:val="TableParagraph"/>
              <w:rPr>
                <w:sz w:val="24"/>
              </w:rPr>
            </w:pPr>
          </w:p>
          <w:p w14:paraId="28365124" w14:textId="77777777" w:rsidR="006770BD" w:rsidRDefault="006770BD">
            <w:pPr>
              <w:pStyle w:val="TableParagraph"/>
              <w:rPr>
                <w:sz w:val="24"/>
              </w:rPr>
            </w:pPr>
          </w:p>
          <w:p w14:paraId="46D397D6" w14:textId="77777777" w:rsidR="006770BD" w:rsidRDefault="006770BD">
            <w:pPr>
              <w:pStyle w:val="TableParagraph"/>
              <w:rPr>
                <w:sz w:val="24"/>
              </w:rPr>
            </w:pPr>
          </w:p>
          <w:p w14:paraId="3E74CAB4" w14:textId="77777777" w:rsidR="006770BD" w:rsidRDefault="006770BD">
            <w:pPr>
              <w:pStyle w:val="TableParagraph"/>
              <w:rPr>
                <w:sz w:val="24"/>
              </w:rPr>
            </w:pPr>
          </w:p>
          <w:p w14:paraId="21912CB1" w14:textId="77777777" w:rsidR="006770BD" w:rsidRDefault="006770BD">
            <w:pPr>
              <w:pStyle w:val="TableParagraph"/>
              <w:rPr>
                <w:sz w:val="24"/>
              </w:rPr>
            </w:pPr>
          </w:p>
          <w:p w14:paraId="596C38D9" w14:textId="77777777" w:rsidR="006770BD" w:rsidRDefault="006770BD">
            <w:pPr>
              <w:pStyle w:val="TableParagraph"/>
              <w:spacing w:before="8"/>
            </w:pPr>
          </w:p>
          <w:p w14:paraId="27CDBFAA" w14:textId="77777777" w:rsidR="006770BD" w:rsidRDefault="006A3F04">
            <w:pPr>
              <w:pStyle w:val="TableParagraph"/>
              <w:spacing w:line="235" w:lineRule="auto"/>
              <w:ind w:left="68" w:right="473"/>
              <w:rPr>
                <w:b/>
                <w:sz w:val="21"/>
              </w:rPr>
            </w:pPr>
            <w:r>
              <w:rPr>
                <w:b/>
                <w:sz w:val="21"/>
              </w:rPr>
              <w:t xml:space="preserve">Direct </w:t>
            </w:r>
            <w:r>
              <w:rPr>
                <w:b/>
                <w:w w:val="105"/>
                <w:sz w:val="21"/>
              </w:rPr>
              <w:t>Costs</w:t>
            </w:r>
          </w:p>
        </w:tc>
        <w:tc>
          <w:tcPr>
            <w:tcW w:w="1204" w:type="dxa"/>
            <w:vMerge w:val="restart"/>
            <w:tcBorders>
              <w:top w:val="single" w:sz="12" w:space="0" w:color="515151"/>
              <w:left w:val="single" w:sz="12" w:space="0" w:color="515151"/>
              <w:bottom w:val="single" w:sz="12" w:space="0" w:color="515151"/>
              <w:right w:val="single" w:sz="12" w:space="0" w:color="515151"/>
            </w:tcBorders>
          </w:tcPr>
          <w:p w14:paraId="1B3EA6A4" w14:textId="77777777" w:rsidR="006770BD" w:rsidRDefault="006A3F04">
            <w:pPr>
              <w:pStyle w:val="TableParagraph"/>
              <w:spacing w:before="40"/>
              <w:ind w:left="61"/>
              <w:rPr>
                <w:b/>
                <w:sz w:val="21"/>
              </w:rPr>
            </w:pPr>
            <w:r>
              <w:rPr>
                <w:b/>
                <w:w w:val="105"/>
                <w:sz w:val="21"/>
              </w:rPr>
              <w:t>Personnel</w:t>
            </w:r>
          </w:p>
        </w:tc>
        <w:tc>
          <w:tcPr>
            <w:tcW w:w="4551" w:type="dxa"/>
            <w:tcBorders>
              <w:top w:val="single" w:sz="12" w:space="0" w:color="515151"/>
              <w:left w:val="single" w:sz="12" w:space="0" w:color="515151"/>
              <w:bottom w:val="single" w:sz="12" w:space="0" w:color="515151"/>
              <w:right w:val="single" w:sz="12" w:space="0" w:color="515151"/>
            </w:tcBorders>
          </w:tcPr>
          <w:p w14:paraId="4D8B98CD" w14:textId="77777777" w:rsidR="006770BD" w:rsidRDefault="006A3F04">
            <w:pPr>
              <w:pStyle w:val="TableParagraph"/>
              <w:spacing w:before="40"/>
              <w:ind w:left="60"/>
              <w:rPr>
                <w:sz w:val="21"/>
              </w:rPr>
            </w:pPr>
            <w:r>
              <w:rPr>
                <w:w w:val="105"/>
                <w:sz w:val="21"/>
              </w:rPr>
              <w:t>PI</w:t>
            </w:r>
          </w:p>
        </w:tc>
        <w:tc>
          <w:tcPr>
            <w:tcW w:w="2300" w:type="dxa"/>
            <w:gridSpan w:val="2"/>
            <w:tcBorders>
              <w:top w:val="single" w:sz="12" w:space="0" w:color="515151"/>
              <w:left w:val="single" w:sz="12" w:space="0" w:color="515151"/>
              <w:bottom w:val="single" w:sz="12" w:space="0" w:color="515151"/>
            </w:tcBorders>
          </w:tcPr>
          <w:p w14:paraId="7F71C54A" w14:textId="77777777" w:rsidR="006770BD" w:rsidRDefault="006A3F04">
            <w:pPr>
              <w:pStyle w:val="TableParagraph"/>
              <w:spacing w:before="33"/>
              <w:ind w:right="36"/>
              <w:jc w:val="right"/>
              <w:rPr>
                <w:sz w:val="21"/>
              </w:rPr>
            </w:pPr>
            <w:r>
              <w:rPr>
                <w:sz w:val="21"/>
              </w:rPr>
              <w:t>403,854</w:t>
            </w:r>
          </w:p>
        </w:tc>
      </w:tr>
      <w:tr w:rsidR="006770BD" w14:paraId="3E135714" w14:textId="77777777">
        <w:trPr>
          <w:trHeight w:val="325"/>
        </w:trPr>
        <w:tc>
          <w:tcPr>
            <w:tcW w:w="1146" w:type="dxa"/>
            <w:vMerge/>
            <w:tcBorders>
              <w:top w:val="nil"/>
              <w:bottom w:val="single" w:sz="12" w:space="0" w:color="515151"/>
              <w:right w:val="single" w:sz="12" w:space="0" w:color="515151"/>
            </w:tcBorders>
          </w:tcPr>
          <w:p w14:paraId="0DCBBF17"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5C6E9172"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18CEB62E" w14:textId="77777777" w:rsidR="006770BD" w:rsidRDefault="006A3F04">
            <w:pPr>
              <w:pStyle w:val="TableParagraph"/>
              <w:spacing w:before="39"/>
              <w:ind w:left="60"/>
              <w:rPr>
                <w:sz w:val="21"/>
              </w:rPr>
            </w:pPr>
            <w:r>
              <w:rPr>
                <w:w w:val="105"/>
                <w:sz w:val="21"/>
              </w:rPr>
              <w:t>Senior Staff</w:t>
            </w:r>
          </w:p>
        </w:tc>
        <w:tc>
          <w:tcPr>
            <w:tcW w:w="2300" w:type="dxa"/>
            <w:gridSpan w:val="2"/>
            <w:tcBorders>
              <w:top w:val="single" w:sz="12" w:space="0" w:color="515151"/>
              <w:left w:val="single" w:sz="12" w:space="0" w:color="515151"/>
              <w:bottom w:val="single" w:sz="12" w:space="0" w:color="515151"/>
            </w:tcBorders>
          </w:tcPr>
          <w:p w14:paraId="4D2FCE8A" w14:textId="77777777" w:rsidR="006770BD" w:rsidRDefault="006770BD">
            <w:pPr>
              <w:pStyle w:val="TableParagraph"/>
              <w:rPr>
                <w:sz w:val="20"/>
              </w:rPr>
            </w:pPr>
          </w:p>
        </w:tc>
      </w:tr>
      <w:tr w:rsidR="006770BD" w14:paraId="21CAC522" w14:textId="77777777">
        <w:trPr>
          <w:trHeight w:val="325"/>
        </w:trPr>
        <w:tc>
          <w:tcPr>
            <w:tcW w:w="1146" w:type="dxa"/>
            <w:vMerge/>
            <w:tcBorders>
              <w:top w:val="nil"/>
              <w:bottom w:val="single" w:sz="12" w:space="0" w:color="515151"/>
              <w:right w:val="single" w:sz="12" w:space="0" w:color="515151"/>
            </w:tcBorders>
          </w:tcPr>
          <w:p w14:paraId="07007708"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37E31C70"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1EC6C6D0" w14:textId="77777777" w:rsidR="006770BD" w:rsidRDefault="006A3F04">
            <w:pPr>
              <w:pStyle w:val="TableParagraph"/>
              <w:spacing w:before="39"/>
              <w:ind w:left="60"/>
              <w:rPr>
                <w:sz w:val="21"/>
              </w:rPr>
            </w:pPr>
            <w:r>
              <w:rPr>
                <w:w w:val="105"/>
                <w:sz w:val="21"/>
              </w:rPr>
              <w:t>Postdocs</w:t>
            </w:r>
          </w:p>
        </w:tc>
        <w:tc>
          <w:tcPr>
            <w:tcW w:w="2300" w:type="dxa"/>
            <w:gridSpan w:val="2"/>
            <w:tcBorders>
              <w:top w:val="single" w:sz="12" w:space="0" w:color="515151"/>
              <w:left w:val="single" w:sz="12" w:space="0" w:color="515151"/>
              <w:bottom w:val="single" w:sz="12" w:space="0" w:color="515151"/>
            </w:tcBorders>
          </w:tcPr>
          <w:p w14:paraId="4AC5D009" w14:textId="77777777" w:rsidR="006770BD" w:rsidRDefault="006A3F04">
            <w:pPr>
              <w:pStyle w:val="TableParagraph"/>
              <w:spacing w:before="33"/>
              <w:ind w:right="36"/>
              <w:jc w:val="right"/>
              <w:rPr>
                <w:sz w:val="21"/>
              </w:rPr>
            </w:pPr>
            <w:r>
              <w:rPr>
                <w:sz w:val="21"/>
              </w:rPr>
              <w:t>617,145</w:t>
            </w:r>
          </w:p>
        </w:tc>
      </w:tr>
      <w:tr w:rsidR="006770BD" w14:paraId="692C3466" w14:textId="77777777">
        <w:trPr>
          <w:trHeight w:val="325"/>
        </w:trPr>
        <w:tc>
          <w:tcPr>
            <w:tcW w:w="1146" w:type="dxa"/>
            <w:vMerge/>
            <w:tcBorders>
              <w:top w:val="nil"/>
              <w:bottom w:val="single" w:sz="12" w:space="0" w:color="515151"/>
              <w:right w:val="single" w:sz="12" w:space="0" w:color="515151"/>
            </w:tcBorders>
          </w:tcPr>
          <w:p w14:paraId="7AF97759"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4F6494E8"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60B1609F" w14:textId="77777777" w:rsidR="006770BD" w:rsidRDefault="006A3F04">
            <w:pPr>
              <w:pStyle w:val="TableParagraph"/>
              <w:spacing w:before="38"/>
              <w:ind w:left="60"/>
              <w:rPr>
                <w:sz w:val="21"/>
              </w:rPr>
            </w:pPr>
            <w:r>
              <w:rPr>
                <w:w w:val="105"/>
                <w:sz w:val="21"/>
              </w:rPr>
              <w:t>Students</w:t>
            </w:r>
          </w:p>
        </w:tc>
        <w:tc>
          <w:tcPr>
            <w:tcW w:w="2300" w:type="dxa"/>
            <w:gridSpan w:val="2"/>
            <w:tcBorders>
              <w:top w:val="single" w:sz="12" w:space="0" w:color="515151"/>
              <w:left w:val="single" w:sz="12" w:space="0" w:color="515151"/>
              <w:bottom w:val="single" w:sz="12" w:space="0" w:color="515151"/>
            </w:tcBorders>
          </w:tcPr>
          <w:p w14:paraId="0FD49386" w14:textId="77777777" w:rsidR="006770BD" w:rsidRDefault="006A3F04">
            <w:pPr>
              <w:pStyle w:val="TableParagraph"/>
              <w:spacing w:before="33"/>
              <w:ind w:right="36"/>
              <w:jc w:val="right"/>
              <w:rPr>
                <w:sz w:val="21"/>
              </w:rPr>
            </w:pPr>
            <w:r>
              <w:rPr>
                <w:sz w:val="21"/>
              </w:rPr>
              <w:t>84,545</w:t>
            </w:r>
          </w:p>
        </w:tc>
      </w:tr>
      <w:tr w:rsidR="006770BD" w14:paraId="2F0B487D" w14:textId="77777777">
        <w:trPr>
          <w:trHeight w:val="325"/>
        </w:trPr>
        <w:tc>
          <w:tcPr>
            <w:tcW w:w="1146" w:type="dxa"/>
            <w:vMerge/>
            <w:tcBorders>
              <w:top w:val="nil"/>
              <w:bottom w:val="single" w:sz="12" w:space="0" w:color="515151"/>
              <w:right w:val="single" w:sz="12" w:space="0" w:color="515151"/>
            </w:tcBorders>
          </w:tcPr>
          <w:p w14:paraId="5FE31A26"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266F0FA1"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0DB75594" w14:textId="77777777" w:rsidR="006770BD" w:rsidRDefault="006A3F04">
            <w:pPr>
              <w:pStyle w:val="TableParagraph"/>
              <w:spacing w:before="37"/>
              <w:ind w:left="60"/>
              <w:rPr>
                <w:sz w:val="21"/>
              </w:rPr>
            </w:pPr>
            <w:r>
              <w:rPr>
                <w:w w:val="105"/>
                <w:sz w:val="21"/>
              </w:rPr>
              <w:t>Other</w:t>
            </w:r>
          </w:p>
        </w:tc>
        <w:tc>
          <w:tcPr>
            <w:tcW w:w="2300" w:type="dxa"/>
            <w:gridSpan w:val="2"/>
            <w:tcBorders>
              <w:top w:val="single" w:sz="12" w:space="0" w:color="515151"/>
              <w:left w:val="single" w:sz="12" w:space="0" w:color="515151"/>
              <w:bottom w:val="single" w:sz="12" w:space="0" w:color="515151"/>
            </w:tcBorders>
          </w:tcPr>
          <w:p w14:paraId="4D5ACA2F" w14:textId="77777777" w:rsidR="006770BD" w:rsidRDefault="006770BD">
            <w:pPr>
              <w:pStyle w:val="TableParagraph"/>
              <w:rPr>
                <w:sz w:val="20"/>
              </w:rPr>
            </w:pPr>
          </w:p>
        </w:tc>
      </w:tr>
      <w:tr w:rsidR="006770BD" w14:paraId="5F83047C" w14:textId="77777777">
        <w:trPr>
          <w:trHeight w:val="424"/>
        </w:trPr>
        <w:tc>
          <w:tcPr>
            <w:tcW w:w="1146" w:type="dxa"/>
            <w:vMerge/>
            <w:tcBorders>
              <w:top w:val="nil"/>
              <w:bottom w:val="single" w:sz="12" w:space="0" w:color="515151"/>
              <w:right w:val="single" w:sz="12" w:space="0" w:color="515151"/>
            </w:tcBorders>
          </w:tcPr>
          <w:p w14:paraId="5EE8ADF6" w14:textId="77777777" w:rsidR="006770BD" w:rsidRDefault="006770BD">
            <w:pPr>
              <w:rPr>
                <w:sz w:val="2"/>
                <w:szCs w:val="2"/>
              </w:rPr>
            </w:pPr>
          </w:p>
        </w:tc>
        <w:tc>
          <w:tcPr>
            <w:tcW w:w="5755" w:type="dxa"/>
            <w:gridSpan w:val="2"/>
            <w:tcBorders>
              <w:top w:val="single" w:sz="12" w:space="0" w:color="515151"/>
              <w:left w:val="single" w:sz="12" w:space="0" w:color="515151"/>
              <w:bottom w:val="single" w:sz="12" w:space="0" w:color="515151"/>
              <w:right w:val="single" w:sz="12" w:space="0" w:color="515151"/>
            </w:tcBorders>
          </w:tcPr>
          <w:p w14:paraId="1F66AC4E" w14:textId="77777777" w:rsidR="006770BD" w:rsidRDefault="006A3F04">
            <w:pPr>
              <w:pStyle w:val="TableParagraph"/>
              <w:spacing w:before="96"/>
              <w:ind w:left="61"/>
              <w:rPr>
                <w:i/>
                <w:sz w:val="21"/>
              </w:rPr>
            </w:pPr>
            <w:r>
              <w:rPr>
                <w:i/>
                <w:w w:val="105"/>
                <w:sz w:val="21"/>
              </w:rPr>
              <w:t>i. Total Direct Costs for Personnel (in Euro)</w:t>
            </w:r>
          </w:p>
        </w:tc>
        <w:tc>
          <w:tcPr>
            <w:tcW w:w="2300" w:type="dxa"/>
            <w:gridSpan w:val="2"/>
            <w:tcBorders>
              <w:top w:val="single" w:sz="12" w:space="0" w:color="515151"/>
              <w:left w:val="single" w:sz="12" w:space="0" w:color="515151"/>
              <w:bottom w:val="single" w:sz="12" w:space="0" w:color="515151"/>
            </w:tcBorders>
          </w:tcPr>
          <w:p w14:paraId="40ED026E" w14:textId="77777777" w:rsidR="006770BD" w:rsidRDefault="006A3F04">
            <w:pPr>
              <w:pStyle w:val="TableParagraph"/>
              <w:spacing w:before="83"/>
              <w:ind w:left="1319"/>
              <w:rPr>
                <w:sz w:val="21"/>
              </w:rPr>
            </w:pPr>
            <w:r>
              <w:rPr>
                <w:w w:val="105"/>
                <w:sz w:val="21"/>
              </w:rPr>
              <w:t>1,105,544</w:t>
            </w:r>
          </w:p>
        </w:tc>
      </w:tr>
      <w:tr w:rsidR="006770BD" w14:paraId="04F0A759" w14:textId="77777777">
        <w:trPr>
          <w:trHeight w:val="424"/>
        </w:trPr>
        <w:tc>
          <w:tcPr>
            <w:tcW w:w="1146" w:type="dxa"/>
            <w:vMerge/>
            <w:tcBorders>
              <w:top w:val="nil"/>
              <w:bottom w:val="single" w:sz="12" w:space="0" w:color="515151"/>
              <w:right w:val="single" w:sz="12" w:space="0" w:color="515151"/>
            </w:tcBorders>
          </w:tcPr>
          <w:p w14:paraId="404FF0AC" w14:textId="77777777" w:rsidR="006770BD" w:rsidRDefault="006770BD">
            <w:pPr>
              <w:rPr>
                <w:sz w:val="2"/>
                <w:szCs w:val="2"/>
              </w:rPr>
            </w:pPr>
          </w:p>
        </w:tc>
        <w:tc>
          <w:tcPr>
            <w:tcW w:w="5755" w:type="dxa"/>
            <w:gridSpan w:val="2"/>
            <w:tcBorders>
              <w:top w:val="single" w:sz="12" w:space="0" w:color="515151"/>
              <w:left w:val="single" w:sz="12" w:space="0" w:color="515151"/>
              <w:bottom w:val="single" w:sz="12" w:space="0" w:color="515151"/>
              <w:right w:val="single" w:sz="12" w:space="0" w:color="515151"/>
            </w:tcBorders>
          </w:tcPr>
          <w:p w14:paraId="55D0D857" w14:textId="77777777" w:rsidR="006770BD" w:rsidRDefault="006A3F04">
            <w:pPr>
              <w:pStyle w:val="TableParagraph"/>
              <w:spacing w:before="95"/>
              <w:ind w:left="61"/>
              <w:rPr>
                <w:b/>
                <w:sz w:val="21"/>
              </w:rPr>
            </w:pPr>
            <w:r>
              <w:rPr>
                <w:b/>
                <w:w w:val="105"/>
                <w:sz w:val="21"/>
              </w:rPr>
              <w:t>Travel</w:t>
            </w:r>
          </w:p>
        </w:tc>
        <w:tc>
          <w:tcPr>
            <w:tcW w:w="2300" w:type="dxa"/>
            <w:gridSpan w:val="2"/>
            <w:tcBorders>
              <w:top w:val="single" w:sz="12" w:space="0" w:color="515151"/>
              <w:left w:val="single" w:sz="12" w:space="0" w:color="515151"/>
              <w:bottom w:val="single" w:sz="12" w:space="0" w:color="515151"/>
            </w:tcBorders>
          </w:tcPr>
          <w:p w14:paraId="480863FC" w14:textId="77777777" w:rsidR="006770BD" w:rsidRDefault="006A3F04">
            <w:pPr>
              <w:pStyle w:val="TableParagraph"/>
              <w:spacing w:before="83"/>
              <w:ind w:left="1482"/>
              <w:rPr>
                <w:sz w:val="21"/>
              </w:rPr>
            </w:pPr>
            <w:r>
              <w:rPr>
                <w:w w:val="105"/>
                <w:sz w:val="21"/>
              </w:rPr>
              <w:t>190,000</w:t>
            </w:r>
          </w:p>
        </w:tc>
      </w:tr>
      <w:tr w:rsidR="006770BD" w14:paraId="074620F5" w14:textId="77777777">
        <w:trPr>
          <w:trHeight w:val="424"/>
        </w:trPr>
        <w:tc>
          <w:tcPr>
            <w:tcW w:w="1146" w:type="dxa"/>
            <w:vMerge/>
            <w:tcBorders>
              <w:top w:val="nil"/>
              <w:bottom w:val="single" w:sz="12" w:space="0" w:color="515151"/>
              <w:right w:val="single" w:sz="12" w:space="0" w:color="515151"/>
            </w:tcBorders>
          </w:tcPr>
          <w:p w14:paraId="1F50AAEB" w14:textId="77777777" w:rsidR="006770BD" w:rsidRDefault="006770BD">
            <w:pPr>
              <w:rPr>
                <w:sz w:val="2"/>
                <w:szCs w:val="2"/>
              </w:rPr>
            </w:pPr>
          </w:p>
        </w:tc>
        <w:tc>
          <w:tcPr>
            <w:tcW w:w="5755" w:type="dxa"/>
            <w:gridSpan w:val="2"/>
            <w:tcBorders>
              <w:top w:val="single" w:sz="12" w:space="0" w:color="515151"/>
              <w:left w:val="single" w:sz="12" w:space="0" w:color="515151"/>
              <w:bottom w:val="single" w:sz="12" w:space="0" w:color="515151"/>
              <w:right w:val="single" w:sz="12" w:space="0" w:color="515151"/>
            </w:tcBorders>
          </w:tcPr>
          <w:p w14:paraId="74B9CBF0" w14:textId="77777777" w:rsidR="006770BD" w:rsidRDefault="006A3F04">
            <w:pPr>
              <w:pStyle w:val="TableParagraph"/>
              <w:spacing w:before="95"/>
              <w:ind w:left="61"/>
              <w:rPr>
                <w:b/>
                <w:sz w:val="21"/>
              </w:rPr>
            </w:pPr>
            <w:r>
              <w:rPr>
                <w:b/>
                <w:w w:val="105"/>
                <w:sz w:val="21"/>
              </w:rPr>
              <w:t>Equipment</w:t>
            </w:r>
          </w:p>
        </w:tc>
        <w:tc>
          <w:tcPr>
            <w:tcW w:w="2300" w:type="dxa"/>
            <w:gridSpan w:val="2"/>
            <w:tcBorders>
              <w:top w:val="single" w:sz="12" w:space="0" w:color="515151"/>
              <w:left w:val="single" w:sz="12" w:space="0" w:color="515151"/>
              <w:bottom w:val="single" w:sz="12" w:space="0" w:color="515151"/>
            </w:tcBorders>
          </w:tcPr>
          <w:p w14:paraId="16D1BCD6" w14:textId="77777777" w:rsidR="006770BD" w:rsidRDefault="006A3F04">
            <w:pPr>
              <w:pStyle w:val="TableParagraph"/>
              <w:spacing w:before="83"/>
              <w:ind w:right="85"/>
              <w:jc w:val="right"/>
              <w:rPr>
                <w:sz w:val="21"/>
              </w:rPr>
            </w:pPr>
            <w:r>
              <w:rPr>
                <w:sz w:val="21"/>
              </w:rPr>
              <w:t>53,000</w:t>
            </w:r>
          </w:p>
        </w:tc>
      </w:tr>
      <w:tr w:rsidR="006770BD" w14:paraId="5DD1E833" w14:textId="77777777">
        <w:trPr>
          <w:trHeight w:val="325"/>
        </w:trPr>
        <w:tc>
          <w:tcPr>
            <w:tcW w:w="1146" w:type="dxa"/>
            <w:vMerge/>
            <w:tcBorders>
              <w:top w:val="nil"/>
              <w:bottom w:val="single" w:sz="12" w:space="0" w:color="515151"/>
              <w:right w:val="single" w:sz="12" w:space="0" w:color="515151"/>
            </w:tcBorders>
          </w:tcPr>
          <w:p w14:paraId="286B07DC" w14:textId="77777777" w:rsidR="006770BD" w:rsidRDefault="006770BD">
            <w:pPr>
              <w:rPr>
                <w:sz w:val="2"/>
                <w:szCs w:val="2"/>
              </w:rPr>
            </w:pPr>
          </w:p>
        </w:tc>
        <w:tc>
          <w:tcPr>
            <w:tcW w:w="1204" w:type="dxa"/>
            <w:vMerge w:val="restart"/>
            <w:tcBorders>
              <w:top w:val="single" w:sz="12" w:space="0" w:color="515151"/>
              <w:left w:val="single" w:sz="12" w:space="0" w:color="515151"/>
              <w:bottom w:val="single" w:sz="12" w:space="0" w:color="515151"/>
              <w:right w:val="single" w:sz="12" w:space="0" w:color="515151"/>
            </w:tcBorders>
          </w:tcPr>
          <w:p w14:paraId="2D1946E2" w14:textId="77777777" w:rsidR="006770BD" w:rsidRDefault="006A3F04">
            <w:pPr>
              <w:pStyle w:val="TableParagraph"/>
              <w:spacing w:before="39" w:line="235" w:lineRule="auto"/>
              <w:ind w:left="61" w:right="30"/>
              <w:rPr>
                <w:b/>
                <w:sz w:val="21"/>
              </w:rPr>
            </w:pPr>
            <w:r>
              <w:rPr>
                <w:b/>
                <w:w w:val="105"/>
                <w:sz w:val="21"/>
              </w:rPr>
              <w:t>Other goods and services</w:t>
            </w:r>
          </w:p>
        </w:tc>
        <w:tc>
          <w:tcPr>
            <w:tcW w:w="4551" w:type="dxa"/>
            <w:tcBorders>
              <w:top w:val="single" w:sz="12" w:space="0" w:color="515151"/>
              <w:left w:val="single" w:sz="12" w:space="0" w:color="515151"/>
              <w:bottom w:val="single" w:sz="12" w:space="0" w:color="515151"/>
              <w:right w:val="single" w:sz="12" w:space="0" w:color="515151"/>
            </w:tcBorders>
          </w:tcPr>
          <w:p w14:paraId="3DC11C46" w14:textId="77777777" w:rsidR="006770BD" w:rsidRDefault="006A3F04">
            <w:pPr>
              <w:pStyle w:val="TableParagraph"/>
              <w:spacing w:before="35"/>
              <w:ind w:left="60"/>
              <w:rPr>
                <w:sz w:val="21"/>
              </w:rPr>
            </w:pPr>
            <w:r>
              <w:rPr>
                <w:w w:val="105"/>
                <w:sz w:val="21"/>
              </w:rPr>
              <w:t>Consumables</w:t>
            </w:r>
          </w:p>
        </w:tc>
        <w:tc>
          <w:tcPr>
            <w:tcW w:w="2300" w:type="dxa"/>
            <w:gridSpan w:val="2"/>
            <w:tcBorders>
              <w:top w:val="single" w:sz="12" w:space="0" w:color="515151"/>
              <w:left w:val="single" w:sz="12" w:space="0" w:color="515151"/>
              <w:bottom w:val="single" w:sz="12" w:space="0" w:color="515151"/>
            </w:tcBorders>
          </w:tcPr>
          <w:p w14:paraId="346690E8" w14:textId="77777777" w:rsidR="006770BD" w:rsidRDefault="006A3F04">
            <w:pPr>
              <w:pStyle w:val="TableParagraph"/>
              <w:spacing w:before="33"/>
              <w:ind w:right="36"/>
              <w:jc w:val="right"/>
              <w:rPr>
                <w:sz w:val="21"/>
              </w:rPr>
            </w:pPr>
            <w:r>
              <w:rPr>
                <w:w w:val="103"/>
                <w:sz w:val="21"/>
              </w:rPr>
              <w:t>0</w:t>
            </w:r>
          </w:p>
        </w:tc>
      </w:tr>
      <w:tr w:rsidR="006770BD" w14:paraId="44178618" w14:textId="77777777">
        <w:trPr>
          <w:trHeight w:val="325"/>
        </w:trPr>
        <w:tc>
          <w:tcPr>
            <w:tcW w:w="1146" w:type="dxa"/>
            <w:vMerge/>
            <w:tcBorders>
              <w:top w:val="nil"/>
              <w:bottom w:val="single" w:sz="12" w:space="0" w:color="515151"/>
              <w:right w:val="single" w:sz="12" w:space="0" w:color="515151"/>
            </w:tcBorders>
          </w:tcPr>
          <w:p w14:paraId="58C5D726"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38DBB8DA"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604F5A2F" w14:textId="77777777" w:rsidR="006770BD" w:rsidRDefault="006A3F04">
            <w:pPr>
              <w:pStyle w:val="TableParagraph"/>
              <w:spacing w:before="34"/>
              <w:ind w:left="60"/>
              <w:rPr>
                <w:sz w:val="21"/>
              </w:rPr>
            </w:pPr>
            <w:r>
              <w:rPr>
                <w:w w:val="105"/>
                <w:sz w:val="21"/>
              </w:rPr>
              <w:t>Publications (including Open Access fees), etc.</w:t>
            </w:r>
          </w:p>
        </w:tc>
        <w:tc>
          <w:tcPr>
            <w:tcW w:w="2300" w:type="dxa"/>
            <w:gridSpan w:val="2"/>
            <w:tcBorders>
              <w:top w:val="single" w:sz="12" w:space="0" w:color="515151"/>
              <w:left w:val="single" w:sz="12" w:space="0" w:color="515151"/>
              <w:bottom w:val="single" w:sz="12" w:space="0" w:color="515151"/>
            </w:tcBorders>
          </w:tcPr>
          <w:p w14:paraId="5F43B8DB" w14:textId="77777777" w:rsidR="006770BD" w:rsidRDefault="006A3F04">
            <w:pPr>
              <w:pStyle w:val="TableParagraph"/>
              <w:spacing w:before="33"/>
              <w:ind w:right="36"/>
              <w:jc w:val="right"/>
              <w:rPr>
                <w:sz w:val="21"/>
              </w:rPr>
            </w:pPr>
            <w:r>
              <w:rPr>
                <w:sz w:val="21"/>
              </w:rPr>
              <w:t>15,000</w:t>
            </w:r>
          </w:p>
        </w:tc>
      </w:tr>
      <w:tr w:rsidR="006770BD" w14:paraId="0F54EB12" w14:textId="77777777">
        <w:trPr>
          <w:trHeight w:val="562"/>
        </w:trPr>
        <w:tc>
          <w:tcPr>
            <w:tcW w:w="1146" w:type="dxa"/>
            <w:vMerge/>
            <w:tcBorders>
              <w:top w:val="nil"/>
              <w:bottom w:val="single" w:sz="12" w:space="0" w:color="515151"/>
              <w:right w:val="single" w:sz="12" w:space="0" w:color="515151"/>
            </w:tcBorders>
          </w:tcPr>
          <w:p w14:paraId="55802D12" w14:textId="77777777" w:rsidR="006770BD" w:rsidRDefault="006770BD">
            <w:pPr>
              <w:rPr>
                <w:sz w:val="2"/>
                <w:szCs w:val="2"/>
              </w:rPr>
            </w:pPr>
          </w:p>
        </w:tc>
        <w:tc>
          <w:tcPr>
            <w:tcW w:w="1204" w:type="dxa"/>
            <w:vMerge/>
            <w:tcBorders>
              <w:top w:val="nil"/>
              <w:left w:val="single" w:sz="12" w:space="0" w:color="515151"/>
              <w:bottom w:val="single" w:sz="12" w:space="0" w:color="515151"/>
              <w:right w:val="single" w:sz="12" w:space="0" w:color="515151"/>
            </w:tcBorders>
          </w:tcPr>
          <w:p w14:paraId="314DEA06" w14:textId="77777777" w:rsidR="006770BD" w:rsidRDefault="006770BD">
            <w:pPr>
              <w:rPr>
                <w:sz w:val="2"/>
                <w:szCs w:val="2"/>
              </w:rPr>
            </w:pPr>
          </w:p>
        </w:tc>
        <w:tc>
          <w:tcPr>
            <w:tcW w:w="4551" w:type="dxa"/>
            <w:tcBorders>
              <w:top w:val="single" w:sz="12" w:space="0" w:color="515151"/>
              <w:left w:val="single" w:sz="12" w:space="0" w:color="515151"/>
              <w:bottom w:val="single" w:sz="12" w:space="0" w:color="515151"/>
              <w:right w:val="single" w:sz="12" w:space="0" w:color="515151"/>
            </w:tcBorders>
          </w:tcPr>
          <w:p w14:paraId="1517C3E5" w14:textId="77777777" w:rsidR="006770BD" w:rsidRDefault="006A3F04">
            <w:pPr>
              <w:pStyle w:val="TableParagraph"/>
              <w:spacing w:before="38" w:line="235" w:lineRule="auto"/>
              <w:ind w:left="60" w:right="67"/>
              <w:rPr>
                <w:sz w:val="21"/>
              </w:rPr>
            </w:pPr>
            <w:r>
              <w:rPr>
                <w:w w:val="105"/>
                <w:sz w:val="21"/>
              </w:rPr>
              <w:t>Other,</w:t>
            </w:r>
            <w:r>
              <w:rPr>
                <w:spacing w:val="-16"/>
                <w:w w:val="105"/>
                <w:sz w:val="21"/>
              </w:rPr>
              <w:t xml:space="preserve"> </w:t>
            </w:r>
            <w:r>
              <w:rPr>
                <w:w w:val="105"/>
                <w:sz w:val="21"/>
              </w:rPr>
              <w:t>incl.</w:t>
            </w:r>
            <w:r>
              <w:rPr>
                <w:spacing w:val="-16"/>
                <w:w w:val="105"/>
                <w:sz w:val="21"/>
              </w:rPr>
              <w:t xml:space="preserve"> </w:t>
            </w:r>
            <w:r>
              <w:rPr>
                <w:w w:val="105"/>
                <w:sz w:val="21"/>
              </w:rPr>
              <w:t>SDSS-IV</w:t>
            </w:r>
            <w:r>
              <w:rPr>
                <w:spacing w:val="-19"/>
                <w:w w:val="105"/>
                <w:sz w:val="21"/>
              </w:rPr>
              <w:t xml:space="preserve"> </w:t>
            </w:r>
            <w:r>
              <w:rPr>
                <w:w w:val="105"/>
                <w:sz w:val="21"/>
              </w:rPr>
              <w:t>Project</w:t>
            </w:r>
            <w:r>
              <w:rPr>
                <w:spacing w:val="-16"/>
                <w:w w:val="105"/>
                <w:sz w:val="21"/>
              </w:rPr>
              <w:t xml:space="preserve"> </w:t>
            </w:r>
            <w:r>
              <w:rPr>
                <w:w w:val="105"/>
                <w:sz w:val="21"/>
              </w:rPr>
              <w:t>buy-in,</w:t>
            </w:r>
            <w:r>
              <w:rPr>
                <w:spacing w:val="-16"/>
                <w:w w:val="105"/>
                <w:sz w:val="21"/>
              </w:rPr>
              <w:t xml:space="preserve"> </w:t>
            </w:r>
            <w:r>
              <w:rPr>
                <w:w w:val="105"/>
                <w:sz w:val="21"/>
              </w:rPr>
              <w:t>DESI</w:t>
            </w:r>
            <w:r>
              <w:rPr>
                <w:spacing w:val="-16"/>
                <w:w w:val="105"/>
                <w:sz w:val="21"/>
              </w:rPr>
              <w:t xml:space="preserve"> </w:t>
            </w:r>
            <w:r>
              <w:rPr>
                <w:w w:val="105"/>
                <w:sz w:val="21"/>
              </w:rPr>
              <w:t>Project buy-in, Audit, Recruitment,</w:t>
            </w:r>
            <w:r>
              <w:rPr>
                <w:spacing w:val="-27"/>
                <w:w w:val="105"/>
                <w:sz w:val="21"/>
              </w:rPr>
              <w:t xml:space="preserve"> </w:t>
            </w:r>
            <w:r>
              <w:rPr>
                <w:w w:val="105"/>
                <w:sz w:val="21"/>
              </w:rPr>
              <w:t>Publication.</w:t>
            </w:r>
          </w:p>
        </w:tc>
        <w:tc>
          <w:tcPr>
            <w:tcW w:w="2300" w:type="dxa"/>
            <w:gridSpan w:val="2"/>
            <w:tcBorders>
              <w:top w:val="single" w:sz="12" w:space="0" w:color="515151"/>
              <w:left w:val="single" w:sz="12" w:space="0" w:color="515151"/>
              <w:bottom w:val="single" w:sz="12" w:space="0" w:color="515151"/>
            </w:tcBorders>
          </w:tcPr>
          <w:p w14:paraId="4BC2E841" w14:textId="77777777" w:rsidR="006770BD" w:rsidRDefault="006A3F04">
            <w:pPr>
              <w:pStyle w:val="TableParagraph"/>
              <w:spacing w:before="152"/>
              <w:ind w:right="36"/>
              <w:jc w:val="right"/>
              <w:rPr>
                <w:sz w:val="21"/>
              </w:rPr>
            </w:pPr>
            <w:r>
              <w:rPr>
                <w:sz w:val="21"/>
              </w:rPr>
              <w:t>413,535</w:t>
            </w:r>
          </w:p>
        </w:tc>
      </w:tr>
      <w:tr w:rsidR="006770BD" w14:paraId="5668CE98" w14:textId="77777777">
        <w:trPr>
          <w:trHeight w:val="424"/>
        </w:trPr>
        <w:tc>
          <w:tcPr>
            <w:tcW w:w="1146" w:type="dxa"/>
            <w:vMerge/>
            <w:tcBorders>
              <w:top w:val="nil"/>
              <w:bottom w:val="single" w:sz="12" w:space="0" w:color="515151"/>
              <w:right w:val="single" w:sz="12" w:space="0" w:color="515151"/>
            </w:tcBorders>
          </w:tcPr>
          <w:p w14:paraId="47CAC2C4" w14:textId="77777777" w:rsidR="006770BD" w:rsidRDefault="006770BD">
            <w:pPr>
              <w:rPr>
                <w:sz w:val="2"/>
                <w:szCs w:val="2"/>
              </w:rPr>
            </w:pPr>
          </w:p>
        </w:tc>
        <w:tc>
          <w:tcPr>
            <w:tcW w:w="5755" w:type="dxa"/>
            <w:gridSpan w:val="2"/>
            <w:tcBorders>
              <w:top w:val="single" w:sz="12" w:space="0" w:color="515151"/>
              <w:left w:val="single" w:sz="12" w:space="0" w:color="515151"/>
              <w:bottom w:val="single" w:sz="12" w:space="0" w:color="515151"/>
              <w:right w:val="single" w:sz="12" w:space="0" w:color="515151"/>
            </w:tcBorders>
          </w:tcPr>
          <w:p w14:paraId="489EC001" w14:textId="77777777" w:rsidR="006770BD" w:rsidRDefault="006A3F04">
            <w:pPr>
              <w:pStyle w:val="TableParagraph"/>
              <w:spacing w:before="92"/>
              <w:ind w:left="61"/>
              <w:rPr>
                <w:i/>
                <w:sz w:val="21"/>
              </w:rPr>
            </w:pPr>
            <w:r>
              <w:rPr>
                <w:i/>
                <w:w w:val="105"/>
                <w:sz w:val="21"/>
              </w:rPr>
              <w:t>ii. Total Other Direct Costs (in Euro)</w:t>
            </w:r>
          </w:p>
        </w:tc>
        <w:tc>
          <w:tcPr>
            <w:tcW w:w="2300" w:type="dxa"/>
            <w:gridSpan w:val="2"/>
            <w:tcBorders>
              <w:top w:val="single" w:sz="12" w:space="0" w:color="515151"/>
              <w:left w:val="single" w:sz="12" w:space="0" w:color="515151"/>
              <w:bottom w:val="single" w:sz="12" w:space="0" w:color="515151"/>
            </w:tcBorders>
          </w:tcPr>
          <w:p w14:paraId="0D38C84C" w14:textId="77777777" w:rsidR="006770BD" w:rsidRDefault="006A3F04">
            <w:pPr>
              <w:pStyle w:val="TableParagraph"/>
              <w:spacing w:before="83"/>
              <w:ind w:left="1482"/>
              <w:rPr>
                <w:sz w:val="21"/>
              </w:rPr>
            </w:pPr>
            <w:r>
              <w:rPr>
                <w:w w:val="105"/>
                <w:sz w:val="21"/>
              </w:rPr>
              <w:t>656,536</w:t>
            </w:r>
          </w:p>
        </w:tc>
      </w:tr>
      <w:tr w:rsidR="006770BD" w14:paraId="0D590102" w14:textId="77777777">
        <w:trPr>
          <w:trHeight w:val="424"/>
        </w:trPr>
        <w:tc>
          <w:tcPr>
            <w:tcW w:w="6901" w:type="dxa"/>
            <w:gridSpan w:val="3"/>
            <w:tcBorders>
              <w:top w:val="single" w:sz="12" w:space="0" w:color="515151"/>
              <w:bottom w:val="single" w:sz="12" w:space="0" w:color="515151"/>
              <w:right w:val="single" w:sz="12" w:space="0" w:color="515151"/>
            </w:tcBorders>
          </w:tcPr>
          <w:p w14:paraId="0DCA85E6" w14:textId="77777777" w:rsidR="006770BD" w:rsidRDefault="006A3F04">
            <w:pPr>
              <w:pStyle w:val="TableParagraph"/>
              <w:spacing w:before="91"/>
              <w:ind w:left="68"/>
              <w:rPr>
                <w:sz w:val="21"/>
              </w:rPr>
            </w:pPr>
            <w:r>
              <w:rPr>
                <w:b/>
                <w:w w:val="105"/>
                <w:sz w:val="21"/>
              </w:rPr>
              <w:t xml:space="preserve">A – Total Direct Costs (i + ii) </w:t>
            </w:r>
            <w:r>
              <w:rPr>
                <w:w w:val="105"/>
                <w:sz w:val="21"/>
              </w:rPr>
              <w:t>(in Euro)</w:t>
            </w:r>
          </w:p>
        </w:tc>
        <w:tc>
          <w:tcPr>
            <w:tcW w:w="2300" w:type="dxa"/>
            <w:gridSpan w:val="2"/>
            <w:tcBorders>
              <w:top w:val="single" w:sz="12" w:space="0" w:color="515151"/>
              <w:left w:val="single" w:sz="12" w:space="0" w:color="515151"/>
              <w:bottom w:val="single" w:sz="12" w:space="0" w:color="515151"/>
            </w:tcBorders>
          </w:tcPr>
          <w:p w14:paraId="2D7F7284" w14:textId="77777777" w:rsidR="006770BD" w:rsidRDefault="006A3F04">
            <w:pPr>
              <w:pStyle w:val="TableParagraph"/>
              <w:spacing w:before="83"/>
              <w:ind w:left="1319"/>
              <w:rPr>
                <w:sz w:val="21"/>
              </w:rPr>
            </w:pPr>
            <w:r>
              <w:rPr>
                <w:w w:val="105"/>
                <w:sz w:val="21"/>
              </w:rPr>
              <w:t>1,762,080</w:t>
            </w:r>
          </w:p>
        </w:tc>
      </w:tr>
      <w:tr w:rsidR="006770BD" w14:paraId="0B84F15F" w14:textId="77777777">
        <w:trPr>
          <w:trHeight w:val="424"/>
        </w:trPr>
        <w:tc>
          <w:tcPr>
            <w:tcW w:w="6901" w:type="dxa"/>
            <w:gridSpan w:val="3"/>
            <w:tcBorders>
              <w:top w:val="single" w:sz="12" w:space="0" w:color="515151"/>
              <w:bottom w:val="single" w:sz="12" w:space="0" w:color="515151"/>
              <w:right w:val="single" w:sz="12" w:space="0" w:color="515151"/>
            </w:tcBorders>
          </w:tcPr>
          <w:p w14:paraId="2A884F0B" w14:textId="77777777" w:rsidR="006770BD" w:rsidRDefault="006A3F04">
            <w:pPr>
              <w:pStyle w:val="TableParagraph"/>
              <w:spacing w:before="91"/>
              <w:ind w:left="68"/>
              <w:rPr>
                <w:sz w:val="21"/>
              </w:rPr>
            </w:pPr>
            <w:r>
              <w:rPr>
                <w:b/>
                <w:w w:val="105"/>
                <w:sz w:val="21"/>
              </w:rPr>
              <w:t xml:space="preserve">B – Indirect Costs (overheads) </w:t>
            </w:r>
            <w:r>
              <w:rPr>
                <w:w w:val="105"/>
                <w:sz w:val="21"/>
              </w:rPr>
              <w:t>25% of Direct Costs (in Euro)</w:t>
            </w:r>
          </w:p>
        </w:tc>
        <w:tc>
          <w:tcPr>
            <w:tcW w:w="2300" w:type="dxa"/>
            <w:gridSpan w:val="2"/>
            <w:tcBorders>
              <w:top w:val="single" w:sz="12" w:space="0" w:color="515151"/>
              <w:left w:val="single" w:sz="12" w:space="0" w:color="515151"/>
              <w:bottom w:val="single" w:sz="12" w:space="0" w:color="515151"/>
            </w:tcBorders>
          </w:tcPr>
          <w:p w14:paraId="4A4D1E01" w14:textId="77777777" w:rsidR="006770BD" w:rsidRDefault="006A3F04">
            <w:pPr>
              <w:pStyle w:val="TableParagraph"/>
              <w:spacing w:before="83"/>
              <w:ind w:left="1482"/>
              <w:rPr>
                <w:sz w:val="21"/>
              </w:rPr>
            </w:pPr>
            <w:r>
              <w:rPr>
                <w:w w:val="105"/>
                <w:sz w:val="21"/>
              </w:rPr>
              <w:t>262,457</w:t>
            </w:r>
          </w:p>
        </w:tc>
      </w:tr>
      <w:tr w:rsidR="006770BD" w14:paraId="7BE508D3" w14:textId="77777777">
        <w:trPr>
          <w:trHeight w:val="424"/>
        </w:trPr>
        <w:tc>
          <w:tcPr>
            <w:tcW w:w="6901" w:type="dxa"/>
            <w:gridSpan w:val="3"/>
            <w:tcBorders>
              <w:top w:val="single" w:sz="12" w:space="0" w:color="515151"/>
              <w:bottom w:val="single" w:sz="12" w:space="0" w:color="515151"/>
              <w:right w:val="single" w:sz="12" w:space="0" w:color="515151"/>
            </w:tcBorders>
          </w:tcPr>
          <w:p w14:paraId="062C774C" w14:textId="77777777" w:rsidR="006770BD" w:rsidRDefault="006A3F04">
            <w:pPr>
              <w:pStyle w:val="TableParagraph"/>
              <w:spacing w:before="90"/>
              <w:ind w:left="68"/>
              <w:rPr>
                <w:sz w:val="21"/>
              </w:rPr>
            </w:pPr>
            <w:r>
              <w:rPr>
                <w:b/>
                <w:w w:val="105"/>
                <w:sz w:val="21"/>
              </w:rPr>
              <w:t xml:space="preserve">C1 – Subcontracting Costs </w:t>
            </w:r>
            <w:r>
              <w:rPr>
                <w:w w:val="105"/>
                <w:sz w:val="21"/>
              </w:rPr>
              <w:t>(no overheads) (in Euro)</w:t>
            </w:r>
          </w:p>
        </w:tc>
        <w:tc>
          <w:tcPr>
            <w:tcW w:w="2300" w:type="dxa"/>
            <w:gridSpan w:val="2"/>
            <w:tcBorders>
              <w:top w:val="single" w:sz="12" w:space="0" w:color="515151"/>
              <w:left w:val="single" w:sz="12" w:space="0" w:color="515151"/>
              <w:bottom w:val="single" w:sz="12" w:space="0" w:color="515151"/>
            </w:tcBorders>
          </w:tcPr>
          <w:p w14:paraId="72E95168" w14:textId="77777777" w:rsidR="006770BD" w:rsidRDefault="006A3F04">
            <w:pPr>
              <w:pStyle w:val="TableParagraph"/>
              <w:spacing w:before="83"/>
              <w:ind w:right="85"/>
              <w:jc w:val="right"/>
              <w:rPr>
                <w:sz w:val="21"/>
              </w:rPr>
            </w:pPr>
            <w:r>
              <w:rPr>
                <w:sz w:val="21"/>
              </w:rPr>
              <w:t>15,000</w:t>
            </w:r>
          </w:p>
        </w:tc>
      </w:tr>
      <w:tr w:rsidR="006770BD" w14:paraId="6138E419" w14:textId="77777777">
        <w:trPr>
          <w:trHeight w:val="424"/>
        </w:trPr>
        <w:tc>
          <w:tcPr>
            <w:tcW w:w="6901" w:type="dxa"/>
            <w:gridSpan w:val="3"/>
            <w:tcBorders>
              <w:top w:val="single" w:sz="12" w:space="0" w:color="515151"/>
              <w:bottom w:val="single" w:sz="12" w:space="0" w:color="515151"/>
              <w:right w:val="single" w:sz="12" w:space="0" w:color="515151"/>
            </w:tcBorders>
          </w:tcPr>
          <w:p w14:paraId="1C908535" w14:textId="77777777" w:rsidR="006770BD" w:rsidRDefault="006A3F04">
            <w:pPr>
              <w:pStyle w:val="TableParagraph"/>
              <w:spacing w:before="90"/>
              <w:ind w:left="68"/>
              <w:rPr>
                <w:sz w:val="21"/>
              </w:rPr>
            </w:pPr>
            <w:r>
              <w:rPr>
                <w:b/>
                <w:w w:val="105"/>
                <w:sz w:val="21"/>
              </w:rPr>
              <w:t xml:space="preserve">C2 – Other Direct Costs with no overheads </w:t>
            </w:r>
            <w:r>
              <w:rPr>
                <w:w w:val="105"/>
                <w:sz w:val="21"/>
              </w:rPr>
              <w:t>(in Euro)</w:t>
            </w:r>
          </w:p>
        </w:tc>
        <w:tc>
          <w:tcPr>
            <w:tcW w:w="2300" w:type="dxa"/>
            <w:gridSpan w:val="2"/>
            <w:tcBorders>
              <w:top w:val="single" w:sz="12" w:space="0" w:color="515151"/>
              <w:left w:val="single" w:sz="12" w:space="0" w:color="515151"/>
              <w:bottom w:val="single" w:sz="12" w:space="0" w:color="515151"/>
            </w:tcBorders>
          </w:tcPr>
          <w:p w14:paraId="6F531426" w14:textId="77777777" w:rsidR="006770BD" w:rsidRDefault="006A3F04">
            <w:pPr>
              <w:pStyle w:val="TableParagraph"/>
              <w:spacing w:before="83"/>
              <w:ind w:right="85"/>
              <w:jc w:val="right"/>
              <w:rPr>
                <w:sz w:val="21"/>
              </w:rPr>
            </w:pPr>
            <w:r>
              <w:rPr>
                <w:w w:val="103"/>
                <w:sz w:val="21"/>
              </w:rPr>
              <w:t>0</w:t>
            </w:r>
          </w:p>
        </w:tc>
      </w:tr>
      <w:tr w:rsidR="006770BD" w14:paraId="03E2B92F" w14:textId="77777777">
        <w:trPr>
          <w:trHeight w:val="424"/>
        </w:trPr>
        <w:tc>
          <w:tcPr>
            <w:tcW w:w="6901" w:type="dxa"/>
            <w:gridSpan w:val="3"/>
            <w:tcBorders>
              <w:top w:val="single" w:sz="12" w:space="0" w:color="515151"/>
              <w:bottom w:val="single" w:sz="12" w:space="0" w:color="515151"/>
              <w:right w:val="single" w:sz="12" w:space="0" w:color="515151"/>
            </w:tcBorders>
            <w:shd w:val="clear" w:color="auto" w:fill="F1F0E7"/>
          </w:tcPr>
          <w:p w14:paraId="5E937B4E" w14:textId="77777777" w:rsidR="006770BD" w:rsidRDefault="006A3F04">
            <w:pPr>
              <w:pStyle w:val="TableParagraph"/>
              <w:spacing w:before="89"/>
              <w:ind w:left="68"/>
              <w:rPr>
                <w:sz w:val="21"/>
              </w:rPr>
            </w:pPr>
            <w:r>
              <w:rPr>
                <w:b/>
                <w:w w:val="105"/>
                <w:sz w:val="21"/>
              </w:rPr>
              <w:t xml:space="preserve">Total Estimated Eligible Costs (A + B + C) </w:t>
            </w:r>
            <w:r>
              <w:rPr>
                <w:w w:val="105"/>
                <w:sz w:val="21"/>
              </w:rPr>
              <w:t>(in Euro)</w:t>
            </w:r>
          </w:p>
        </w:tc>
        <w:tc>
          <w:tcPr>
            <w:tcW w:w="2300" w:type="dxa"/>
            <w:gridSpan w:val="2"/>
            <w:tcBorders>
              <w:top w:val="single" w:sz="12" w:space="0" w:color="515151"/>
              <w:left w:val="single" w:sz="12" w:space="0" w:color="515151"/>
              <w:bottom w:val="single" w:sz="12" w:space="0" w:color="515151"/>
            </w:tcBorders>
          </w:tcPr>
          <w:p w14:paraId="5AEE5293" w14:textId="77777777" w:rsidR="006770BD" w:rsidRDefault="006A3F04">
            <w:pPr>
              <w:pStyle w:val="TableParagraph"/>
              <w:spacing w:before="83"/>
              <w:ind w:left="1319"/>
              <w:rPr>
                <w:sz w:val="21"/>
              </w:rPr>
            </w:pPr>
            <w:r>
              <w:rPr>
                <w:w w:val="105"/>
                <w:sz w:val="21"/>
              </w:rPr>
              <w:t>2,217,600</w:t>
            </w:r>
          </w:p>
        </w:tc>
      </w:tr>
      <w:tr w:rsidR="006770BD" w14:paraId="70EF4986" w14:textId="77777777">
        <w:trPr>
          <w:trHeight w:val="443"/>
        </w:trPr>
        <w:tc>
          <w:tcPr>
            <w:tcW w:w="6901" w:type="dxa"/>
            <w:gridSpan w:val="3"/>
            <w:tcBorders>
              <w:top w:val="single" w:sz="12" w:space="0" w:color="515151"/>
              <w:bottom w:val="thinThickMediumGap" w:sz="4" w:space="0" w:color="000000"/>
              <w:right w:val="single" w:sz="12" w:space="0" w:color="515151"/>
            </w:tcBorders>
            <w:shd w:val="clear" w:color="auto" w:fill="F1F0E7"/>
          </w:tcPr>
          <w:p w14:paraId="2BE6E324" w14:textId="77777777" w:rsidR="006770BD" w:rsidRDefault="006A3F04">
            <w:pPr>
              <w:pStyle w:val="TableParagraph"/>
              <w:spacing w:before="88"/>
              <w:ind w:left="68"/>
              <w:rPr>
                <w:sz w:val="14"/>
              </w:rPr>
            </w:pPr>
            <w:r>
              <w:rPr>
                <w:b/>
                <w:w w:val="105"/>
                <w:sz w:val="21"/>
              </w:rPr>
              <w:t xml:space="preserve">Total Requested EU Contribution </w:t>
            </w:r>
            <w:r>
              <w:rPr>
                <w:w w:val="105"/>
                <w:sz w:val="21"/>
              </w:rPr>
              <w:t>(in Euro)</w:t>
            </w:r>
            <w:r>
              <w:rPr>
                <w:w w:val="105"/>
                <w:position w:val="5"/>
                <w:sz w:val="14"/>
              </w:rPr>
              <w:t>6</w:t>
            </w:r>
          </w:p>
        </w:tc>
        <w:tc>
          <w:tcPr>
            <w:tcW w:w="2300" w:type="dxa"/>
            <w:gridSpan w:val="2"/>
            <w:tcBorders>
              <w:top w:val="single" w:sz="12" w:space="0" w:color="515151"/>
              <w:left w:val="single" w:sz="12" w:space="0" w:color="515151"/>
              <w:bottom w:val="thinThickMediumGap" w:sz="4" w:space="0" w:color="000000"/>
            </w:tcBorders>
          </w:tcPr>
          <w:p w14:paraId="53A4B637" w14:textId="77777777" w:rsidR="006770BD" w:rsidRDefault="006A3F04">
            <w:pPr>
              <w:pStyle w:val="TableParagraph"/>
              <w:spacing w:before="83"/>
              <w:ind w:left="1319"/>
              <w:rPr>
                <w:sz w:val="21"/>
              </w:rPr>
            </w:pPr>
            <w:r>
              <w:rPr>
                <w:w w:val="105"/>
                <w:sz w:val="21"/>
              </w:rPr>
              <w:t>2,217,600</w:t>
            </w:r>
          </w:p>
        </w:tc>
      </w:tr>
      <w:tr w:rsidR="006770BD" w14:paraId="04649DE7" w14:textId="77777777">
        <w:trPr>
          <w:trHeight w:val="413"/>
        </w:trPr>
        <w:tc>
          <w:tcPr>
            <w:tcW w:w="8349" w:type="dxa"/>
            <w:gridSpan w:val="4"/>
            <w:tcBorders>
              <w:top w:val="thickThinMediumGap" w:sz="4" w:space="0" w:color="000000"/>
              <w:left w:val="single" w:sz="4" w:space="0" w:color="E5E5E5"/>
              <w:bottom w:val="single" w:sz="4" w:space="0" w:color="E5E5E5"/>
              <w:right w:val="single" w:sz="4" w:space="0" w:color="E5E5E5"/>
            </w:tcBorders>
          </w:tcPr>
          <w:p w14:paraId="26E488F3" w14:textId="77777777" w:rsidR="006770BD" w:rsidRDefault="006A3F04">
            <w:pPr>
              <w:pStyle w:val="TableParagraph"/>
              <w:spacing w:before="48"/>
              <w:ind w:left="54"/>
              <w:rPr>
                <w:b/>
                <w:sz w:val="21"/>
              </w:rPr>
            </w:pPr>
            <w:r>
              <w:rPr>
                <w:b/>
                <w:w w:val="105"/>
                <w:sz w:val="21"/>
              </w:rPr>
              <w:t>For the above cost table, please indicate the duration of the project in months:</w:t>
            </w:r>
          </w:p>
        </w:tc>
        <w:tc>
          <w:tcPr>
            <w:tcW w:w="852" w:type="dxa"/>
            <w:tcBorders>
              <w:top w:val="thickThinMediumGap" w:sz="4" w:space="0" w:color="000000"/>
              <w:left w:val="single" w:sz="4" w:space="0" w:color="E5E5E5"/>
              <w:bottom w:val="single" w:sz="4" w:space="0" w:color="E5E5E5"/>
              <w:right w:val="single" w:sz="4" w:space="0" w:color="E5E5E5"/>
            </w:tcBorders>
          </w:tcPr>
          <w:p w14:paraId="2866A214" w14:textId="77777777" w:rsidR="006770BD" w:rsidRDefault="006A3F04">
            <w:pPr>
              <w:pStyle w:val="TableParagraph"/>
              <w:spacing w:before="88"/>
              <w:ind w:right="93"/>
              <w:jc w:val="right"/>
              <w:rPr>
                <w:sz w:val="23"/>
              </w:rPr>
            </w:pPr>
            <w:r>
              <w:rPr>
                <w:sz w:val="23"/>
              </w:rPr>
              <w:t>60</w:t>
            </w:r>
          </w:p>
        </w:tc>
      </w:tr>
      <w:tr w:rsidR="006770BD" w14:paraId="55F629BE" w14:textId="77777777">
        <w:trPr>
          <w:trHeight w:val="690"/>
        </w:trPr>
        <w:tc>
          <w:tcPr>
            <w:tcW w:w="8349" w:type="dxa"/>
            <w:gridSpan w:val="4"/>
            <w:tcBorders>
              <w:top w:val="single" w:sz="4" w:space="0" w:color="E5E5E5"/>
              <w:left w:val="single" w:sz="4" w:space="0" w:color="E5E5E5"/>
              <w:bottom w:val="single" w:sz="4" w:space="0" w:color="E5E5E5"/>
              <w:right w:val="single" w:sz="4" w:space="0" w:color="E5E5E5"/>
            </w:tcBorders>
          </w:tcPr>
          <w:p w14:paraId="230A6915" w14:textId="77777777" w:rsidR="006770BD" w:rsidRDefault="006A3F04">
            <w:pPr>
              <w:pStyle w:val="TableParagraph"/>
              <w:spacing w:before="42" w:line="235" w:lineRule="auto"/>
              <w:ind w:left="54"/>
              <w:rPr>
                <w:b/>
                <w:sz w:val="21"/>
              </w:rPr>
            </w:pPr>
            <w:r>
              <w:rPr>
                <w:b/>
                <w:w w:val="105"/>
                <w:sz w:val="21"/>
              </w:rPr>
              <w:t>For the above cost table, please indicate the % of working time the PI dedicates to the project over the period of the grant:</w:t>
            </w:r>
          </w:p>
        </w:tc>
        <w:tc>
          <w:tcPr>
            <w:tcW w:w="852" w:type="dxa"/>
            <w:tcBorders>
              <w:top w:val="single" w:sz="4" w:space="0" w:color="E5E5E5"/>
              <w:left w:val="single" w:sz="4" w:space="0" w:color="E5E5E5"/>
              <w:bottom w:val="single" w:sz="4" w:space="0" w:color="E5E5E5"/>
              <w:right w:val="single" w:sz="4" w:space="0" w:color="E5E5E5"/>
            </w:tcBorders>
          </w:tcPr>
          <w:p w14:paraId="616E0D03" w14:textId="77777777" w:rsidR="006770BD" w:rsidRDefault="006A3F04">
            <w:pPr>
              <w:pStyle w:val="TableParagraph"/>
              <w:spacing w:before="33"/>
              <w:ind w:right="93"/>
              <w:jc w:val="right"/>
              <w:rPr>
                <w:b/>
                <w:sz w:val="21"/>
              </w:rPr>
            </w:pPr>
            <w:r>
              <w:rPr>
                <w:b/>
                <w:sz w:val="21"/>
              </w:rPr>
              <w:t>100%</w:t>
            </w:r>
          </w:p>
        </w:tc>
      </w:tr>
    </w:tbl>
    <w:p w14:paraId="5FAC4F50" w14:textId="77777777" w:rsidR="006770BD" w:rsidRDefault="006A3F04">
      <w:pPr>
        <w:spacing w:before="13" w:line="235" w:lineRule="auto"/>
        <w:ind w:left="243"/>
        <w:rPr>
          <w:sz w:val="21"/>
        </w:rPr>
      </w:pPr>
      <w:r>
        <w:rPr>
          <w:w w:val="105"/>
          <w:sz w:val="21"/>
        </w:rPr>
        <w:t>The</w:t>
      </w:r>
      <w:r>
        <w:rPr>
          <w:spacing w:val="-9"/>
          <w:w w:val="105"/>
          <w:sz w:val="21"/>
        </w:rPr>
        <w:t xml:space="preserve"> </w:t>
      </w:r>
      <w:r>
        <w:rPr>
          <w:spacing w:val="-7"/>
          <w:w w:val="105"/>
          <w:sz w:val="21"/>
        </w:rPr>
        <w:t>P.I.</w:t>
      </w:r>
      <w:r>
        <w:rPr>
          <w:spacing w:val="-9"/>
          <w:w w:val="105"/>
          <w:sz w:val="21"/>
        </w:rPr>
        <w:t xml:space="preserve"> </w:t>
      </w:r>
      <w:r>
        <w:rPr>
          <w:w w:val="105"/>
          <w:sz w:val="21"/>
        </w:rPr>
        <w:t>will</w:t>
      </w:r>
      <w:r>
        <w:rPr>
          <w:spacing w:val="-9"/>
          <w:w w:val="105"/>
          <w:sz w:val="21"/>
        </w:rPr>
        <w:t xml:space="preserve"> </w:t>
      </w:r>
      <w:r>
        <w:rPr>
          <w:w w:val="105"/>
          <w:sz w:val="21"/>
        </w:rPr>
        <w:t>spend</w:t>
      </w:r>
      <w:r>
        <w:rPr>
          <w:spacing w:val="-9"/>
          <w:w w:val="105"/>
          <w:sz w:val="21"/>
        </w:rPr>
        <w:t xml:space="preserve"> </w:t>
      </w:r>
      <w:r>
        <w:rPr>
          <w:w w:val="105"/>
          <w:sz w:val="21"/>
        </w:rPr>
        <w:t>100%</w:t>
      </w:r>
      <w:r>
        <w:rPr>
          <w:spacing w:val="-9"/>
          <w:w w:val="105"/>
          <w:sz w:val="21"/>
        </w:rPr>
        <w:t xml:space="preserve"> </w:t>
      </w:r>
      <w:r>
        <w:rPr>
          <w:w w:val="105"/>
          <w:sz w:val="21"/>
        </w:rPr>
        <w:t>of</w:t>
      </w:r>
      <w:r>
        <w:rPr>
          <w:spacing w:val="-9"/>
          <w:w w:val="105"/>
          <w:sz w:val="21"/>
        </w:rPr>
        <w:t xml:space="preserve"> </w:t>
      </w:r>
      <w:r>
        <w:rPr>
          <w:w w:val="105"/>
          <w:sz w:val="21"/>
        </w:rPr>
        <w:t>their</w:t>
      </w:r>
      <w:r>
        <w:rPr>
          <w:spacing w:val="-9"/>
          <w:w w:val="105"/>
          <w:sz w:val="21"/>
        </w:rPr>
        <w:t xml:space="preserve"> </w:t>
      </w:r>
      <w:r>
        <w:rPr>
          <w:w w:val="105"/>
          <w:sz w:val="21"/>
        </w:rPr>
        <w:t>time</w:t>
      </w:r>
      <w:r>
        <w:rPr>
          <w:spacing w:val="-9"/>
          <w:w w:val="105"/>
          <w:sz w:val="21"/>
        </w:rPr>
        <w:t xml:space="preserve"> </w:t>
      </w:r>
      <w:r>
        <w:rPr>
          <w:w w:val="105"/>
          <w:sz w:val="21"/>
        </w:rPr>
        <w:t>on</w:t>
      </w:r>
      <w:r>
        <w:rPr>
          <w:spacing w:val="-9"/>
          <w:w w:val="105"/>
          <w:sz w:val="21"/>
        </w:rPr>
        <w:t xml:space="preserve"> </w:t>
      </w:r>
      <w:r>
        <w:rPr>
          <w:w w:val="105"/>
          <w:sz w:val="21"/>
        </w:rPr>
        <w:t>the</w:t>
      </w:r>
      <w:r>
        <w:rPr>
          <w:spacing w:val="-9"/>
          <w:w w:val="105"/>
          <w:sz w:val="21"/>
        </w:rPr>
        <w:t xml:space="preserve"> </w:t>
      </w:r>
      <w:r>
        <w:rPr>
          <w:w w:val="105"/>
          <w:sz w:val="21"/>
        </w:rPr>
        <w:t>project,</w:t>
      </w:r>
      <w:r>
        <w:rPr>
          <w:spacing w:val="-9"/>
          <w:w w:val="105"/>
          <w:sz w:val="21"/>
        </w:rPr>
        <w:t xml:space="preserve"> </w:t>
      </w:r>
      <w:r>
        <w:rPr>
          <w:w w:val="105"/>
          <w:sz w:val="21"/>
        </w:rPr>
        <w:t>which</w:t>
      </w:r>
      <w:r>
        <w:rPr>
          <w:spacing w:val="-9"/>
          <w:w w:val="105"/>
          <w:sz w:val="21"/>
        </w:rPr>
        <w:t xml:space="preserve"> </w:t>
      </w:r>
      <w:r>
        <w:rPr>
          <w:w w:val="105"/>
          <w:sz w:val="21"/>
        </w:rPr>
        <w:t>will</w:t>
      </w:r>
      <w:r>
        <w:rPr>
          <w:spacing w:val="-9"/>
          <w:w w:val="105"/>
          <w:sz w:val="21"/>
        </w:rPr>
        <w:t xml:space="preserve"> </w:t>
      </w:r>
      <w:r>
        <w:rPr>
          <w:w w:val="105"/>
          <w:sz w:val="21"/>
        </w:rPr>
        <w:t>include</w:t>
      </w:r>
      <w:r>
        <w:rPr>
          <w:spacing w:val="-9"/>
          <w:w w:val="105"/>
          <w:sz w:val="21"/>
        </w:rPr>
        <w:t xml:space="preserve"> </w:t>
      </w:r>
      <w:r>
        <w:rPr>
          <w:w w:val="105"/>
          <w:sz w:val="21"/>
        </w:rPr>
        <w:t>achieving</w:t>
      </w:r>
      <w:r>
        <w:rPr>
          <w:spacing w:val="-9"/>
          <w:w w:val="105"/>
          <w:sz w:val="21"/>
        </w:rPr>
        <w:t xml:space="preserve"> </w:t>
      </w:r>
      <w:r>
        <w:rPr>
          <w:w w:val="105"/>
          <w:sz w:val="21"/>
        </w:rPr>
        <w:t>the</w:t>
      </w:r>
      <w:r>
        <w:rPr>
          <w:spacing w:val="-9"/>
          <w:w w:val="105"/>
          <w:sz w:val="21"/>
        </w:rPr>
        <w:t xml:space="preserve"> </w:t>
      </w:r>
      <w:r>
        <w:rPr>
          <w:w w:val="105"/>
          <w:sz w:val="21"/>
        </w:rPr>
        <w:t>science</w:t>
      </w:r>
      <w:r>
        <w:rPr>
          <w:spacing w:val="-9"/>
          <w:w w:val="105"/>
          <w:sz w:val="21"/>
        </w:rPr>
        <w:t xml:space="preserve"> </w:t>
      </w:r>
      <w:r>
        <w:rPr>
          <w:w w:val="105"/>
          <w:sz w:val="21"/>
        </w:rPr>
        <w:t>objectives, managing</w:t>
      </w:r>
      <w:r>
        <w:rPr>
          <w:spacing w:val="-10"/>
          <w:w w:val="105"/>
          <w:sz w:val="21"/>
        </w:rPr>
        <w:t xml:space="preserve"> </w:t>
      </w:r>
      <w:r>
        <w:rPr>
          <w:w w:val="105"/>
          <w:sz w:val="21"/>
        </w:rPr>
        <w:t>and</w:t>
      </w:r>
      <w:r>
        <w:rPr>
          <w:spacing w:val="-10"/>
          <w:w w:val="105"/>
          <w:sz w:val="21"/>
        </w:rPr>
        <w:t xml:space="preserve"> </w:t>
      </w:r>
      <w:r>
        <w:rPr>
          <w:w w:val="105"/>
          <w:sz w:val="21"/>
        </w:rPr>
        <w:t>supervising</w:t>
      </w:r>
      <w:r>
        <w:rPr>
          <w:spacing w:val="-10"/>
          <w:w w:val="105"/>
          <w:sz w:val="21"/>
        </w:rPr>
        <w:t xml:space="preserve"> </w:t>
      </w:r>
      <w:r>
        <w:rPr>
          <w:w w:val="105"/>
          <w:sz w:val="21"/>
        </w:rPr>
        <w:t>personal,</w:t>
      </w:r>
      <w:r>
        <w:rPr>
          <w:spacing w:val="-10"/>
          <w:w w:val="105"/>
          <w:sz w:val="21"/>
        </w:rPr>
        <w:t xml:space="preserve"> </w:t>
      </w:r>
      <w:r>
        <w:rPr>
          <w:w w:val="105"/>
          <w:sz w:val="21"/>
        </w:rPr>
        <w:t>as</w:t>
      </w:r>
      <w:r>
        <w:rPr>
          <w:spacing w:val="-10"/>
          <w:w w:val="105"/>
          <w:sz w:val="21"/>
        </w:rPr>
        <w:t xml:space="preserve"> </w:t>
      </w:r>
      <w:r>
        <w:rPr>
          <w:w w:val="105"/>
          <w:sz w:val="21"/>
        </w:rPr>
        <w:t>well</w:t>
      </w:r>
      <w:r>
        <w:rPr>
          <w:spacing w:val="-10"/>
          <w:w w:val="105"/>
          <w:sz w:val="21"/>
        </w:rPr>
        <w:t xml:space="preserve"> </w:t>
      </w:r>
      <w:r>
        <w:rPr>
          <w:w w:val="105"/>
          <w:sz w:val="21"/>
        </w:rPr>
        <w:t>as</w:t>
      </w:r>
      <w:r>
        <w:rPr>
          <w:spacing w:val="-10"/>
          <w:w w:val="105"/>
          <w:sz w:val="21"/>
        </w:rPr>
        <w:t xml:space="preserve"> </w:t>
      </w:r>
      <w:r>
        <w:rPr>
          <w:w w:val="105"/>
          <w:sz w:val="21"/>
        </w:rPr>
        <w:t>the</w:t>
      </w:r>
      <w:r>
        <w:rPr>
          <w:spacing w:val="-10"/>
          <w:w w:val="105"/>
          <w:sz w:val="21"/>
        </w:rPr>
        <w:t xml:space="preserve"> </w:t>
      </w:r>
      <w:r>
        <w:rPr>
          <w:w w:val="105"/>
          <w:sz w:val="21"/>
        </w:rPr>
        <w:t>associated</w:t>
      </w:r>
      <w:r>
        <w:rPr>
          <w:spacing w:val="-10"/>
          <w:w w:val="105"/>
          <w:sz w:val="21"/>
        </w:rPr>
        <w:t xml:space="preserve"> </w:t>
      </w:r>
      <w:r>
        <w:rPr>
          <w:w w:val="105"/>
          <w:sz w:val="21"/>
        </w:rPr>
        <w:t>logistical</w:t>
      </w:r>
      <w:r>
        <w:rPr>
          <w:spacing w:val="-10"/>
          <w:w w:val="105"/>
          <w:sz w:val="21"/>
        </w:rPr>
        <w:t xml:space="preserve"> </w:t>
      </w:r>
      <w:r>
        <w:rPr>
          <w:w w:val="105"/>
          <w:sz w:val="21"/>
        </w:rPr>
        <w:t>overhead</w:t>
      </w:r>
      <w:r>
        <w:rPr>
          <w:spacing w:val="-10"/>
          <w:w w:val="105"/>
          <w:sz w:val="21"/>
        </w:rPr>
        <w:t xml:space="preserve"> </w:t>
      </w:r>
      <w:r>
        <w:rPr>
          <w:w w:val="105"/>
          <w:sz w:val="21"/>
        </w:rPr>
        <w:t>time</w:t>
      </w:r>
      <w:r>
        <w:rPr>
          <w:spacing w:val="-10"/>
          <w:w w:val="105"/>
          <w:sz w:val="21"/>
        </w:rPr>
        <w:t xml:space="preserve"> </w:t>
      </w:r>
      <w:r>
        <w:rPr>
          <w:w w:val="105"/>
          <w:sz w:val="21"/>
        </w:rPr>
        <w:t>commitments.</w:t>
      </w:r>
    </w:p>
    <w:p w14:paraId="706BA27A" w14:textId="77777777" w:rsidR="006770BD" w:rsidRDefault="006770BD">
      <w:pPr>
        <w:spacing w:line="235" w:lineRule="auto"/>
        <w:rPr>
          <w:sz w:val="21"/>
        </w:rPr>
        <w:sectPr w:rsidR="006770BD">
          <w:pgSz w:w="11910" w:h="16840"/>
          <w:pgMar w:top="1000" w:right="940" w:bottom="1580" w:left="1000" w:header="413" w:footer="1393" w:gutter="0"/>
          <w:cols w:space="720"/>
        </w:sectPr>
      </w:pPr>
    </w:p>
    <w:p w14:paraId="6C450A2B" w14:textId="77777777" w:rsidR="006770BD" w:rsidRDefault="006A3F04">
      <w:pPr>
        <w:pStyle w:val="BodyText"/>
        <w:spacing w:before="192" w:line="249" w:lineRule="auto"/>
        <w:ind w:left="162" w:right="220"/>
        <w:rPr>
          <w:b/>
        </w:rPr>
      </w:pPr>
      <w:r>
        <w:lastRenderedPageBreak/>
        <w:t xml:space="preserve">of the group for travel. This level of commitment is necessary as has been proved by the P.I.’s recent and continued involvement with the e.g. US-based surveys (and the benefit to his research fellowship). The total travel budget is </w:t>
      </w:r>
      <w:r>
        <w:rPr>
          <w:rFonts w:ascii="Century Gothic" w:hAnsi="Century Gothic"/>
        </w:rPr>
        <w:t>e</w:t>
      </w:r>
      <w:r>
        <w:rPr>
          <w:b/>
        </w:rPr>
        <w:t>190k.</w:t>
      </w:r>
    </w:p>
    <w:p w14:paraId="2FA40A89" w14:textId="77777777" w:rsidR="006770BD" w:rsidRDefault="006A3F04">
      <w:pPr>
        <w:pStyle w:val="BodyText"/>
        <w:spacing w:before="125" w:line="247" w:lineRule="auto"/>
        <w:ind w:left="162" w:right="220" w:firstLine="5"/>
        <w:rPr>
          <w:b/>
        </w:rPr>
      </w:pPr>
      <w:r>
        <w:rPr>
          <w:b/>
          <w:spacing w:val="7"/>
        </w:rPr>
        <w:t>P</w:t>
      </w:r>
      <w:r>
        <w:rPr>
          <w:b/>
          <w:spacing w:val="7"/>
          <w:sz w:val="17"/>
        </w:rPr>
        <w:t>UBLICATIONS</w:t>
      </w:r>
      <w:r>
        <w:rPr>
          <w:b/>
          <w:spacing w:val="7"/>
        </w:rPr>
        <w:t xml:space="preserve">: </w:t>
      </w:r>
      <w:r>
        <w:t xml:space="preserve">Our work will be published in international journals such as Nature, Nature Astronomy, Science, Monthly Notices of the Royal Astronomical Society and the Astrophysical Journal. I </w:t>
      </w:r>
      <w:r>
        <w:rPr>
          <w:spacing w:val="-3"/>
        </w:rPr>
        <w:t xml:space="preserve">have </w:t>
      </w:r>
      <w:r>
        <w:t xml:space="preserve">allocated </w:t>
      </w:r>
      <w:r>
        <w:rPr>
          <w:rFonts w:ascii="Century Gothic"/>
        </w:rPr>
        <w:t>e</w:t>
      </w:r>
      <w:r>
        <w:t>3k/year</w:t>
      </w:r>
      <w:r>
        <w:rPr>
          <w:spacing w:val="-10"/>
        </w:rPr>
        <w:t xml:space="preserve"> </w:t>
      </w:r>
      <w:r>
        <w:t>for</w:t>
      </w:r>
      <w:r>
        <w:rPr>
          <w:spacing w:val="-10"/>
        </w:rPr>
        <w:t xml:space="preserve"> </w:t>
      </w:r>
      <w:r>
        <w:t>the</w:t>
      </w:r>
      <w:r>
        <w:rPr>
          <w:spacing w:val="-10"/>
        </w:rPr>
        <w:t xml:space="preserve"> </w:t>
      </w:r>
      <w:r>
        <w:t>cost</w:t>
      </w:r>
      <w:r>
        <w:rPr>
          <w:spacing w:val="-10"/>
        </w:rPr>
        <w:t xml:space="preserve"> </w:t>
      </w:r>
      <w:r>
        <w:t>of</w:t>
      </w:r>
      <w:r>
        <w:rPr>
          <w:spacing w:val="-10"/>
        </w:rPr>
        <w:t xml:space="preserve"> </w:t>
      </w:r>
      <w:r>
        <w:t>publications.</w:t>
      </w:r>
      <w:r>
        <w:rPr>
          <w:spacing w:val="5"/>
        </w:rPr>
        <w:t xml:space="preserve"> </w:t>
      </w:r>
      <w:r>
        <w:t>In</w:t>
      </w:r>
      <w:r>
        <w:rPr>
          <w:spacing w:val="-10"/>
        </w:rPr>
        <w:t xml:space="preserve"> </w:t>
      </w:r>
      <w:r>
        <w:t>addition,</w:t>
      </w:r>
      <w:r>
        <w:rPr>
          <w:spacing w:val="-9"/>
        </w:rPr>
        <w:t xml:space="preserve"> </w:t>
      </w:r>
      <w:r>
        <w:t>all</w:t>
      </w:r>
      <w:r>
        <w:rPr>
          <w:spacing w:val="-10"/>
        </w:rPr>
        <w:t xml:space="preserve"> </w:t>
      </w:r>
      <w:r>
        <w:t>papers</w:t>
      </w:r>
      <w:r>
        <w:rPr>
          <w:spacing w:val="-10"/>
        </w:rPr>
        <w:t xml:space="preserve"> </w:t>
      </w:r>
      <w:r>
        <w:t>will</w:t>
      </w:r>
      <w:r>
        <w:rPr>
          <w:spacing w:val="-10"/>
        </w:rPr>
        <w:t xml:space="preserve"> </w:t>
      </w:r>
      <w:r>
        <w:t>be</w:t>
      </w:r>
      <w:r>
        <w:rPr>
          <w:spacing w:val="-10"/>
        </w:rPr>
        <w:t xml:space="preserve"> </w:t>
      </w:r>
      <w:r>
        <w:t>on</w:t>
      </w:r>
      <w:r>
        <w:rPr>
          <w:spacing w:val="-10"/>
        </w:rPr>
        <w:t xml:space="preserve"> </w:t>
      </w:r>
      <w:r>
        <w:t>the</w:t>
      </w:r>
      <w:r>
        <w:rPr>
          <w:spacing w:val="-10"/>
        </w:rPr>
        <w:t xml:space="preserve"> </w:t>
      </w:r>
      <w:r>
        <w:t>arXiv</w:t>
      </w:r>
      <w:r>
        <w:rPr>
          <w:spacing w:val="-10"/>
        </w:rPr>
        <w:t xml:space="preserve"> </w:t>
      </w:r>
      <w:r>
        <w:t>preprint</w:t>
      </w:r>
      <w:r>
        <w:rPr>
          <w:spacing w:val="-10"/>
        </w:rPr>
        <w:t xml:space="preserve"> </w:t>
      </w:r>
      <w:r>
        <w:t>server</w:t>
      </w:r>
      <w:r>
        <w:rPr>
          <w:spacing w:val="-10"/>
        </w:rPr>
        <w:t xml:space="preserve"> </w:t>
      </w:r>
      <w:r>
        <w:t>free</w:t>
      </w:r>
      <w:r>
        <w:rPr>
          <w:spacing w:val="-10"/>
        </w:rPr>
        <w:t xml:space="preserve"> </w:t>
      </w:r>
      <w:r>
        <w:t>of</w:t>
      </w:r>
      <w:r>
        <w:rPr>
          <w:spacing w:val="-10"/>
        </w:rPr>
        <w:t xml:space="preserve"> </w:t>
      </w:r>
      <w:r>
        <w:t>charge. The total publications budget is</w:t>
      </w:r>
      <w:r>
        <w:rPr>
          <w:spacing w:val="-6"/>
        </w:rPr>
        <w:t xml:space="preserve"> </w:t>
      </w:r>
      <w:r>
        <w:rPr>
          <w:rFonts w:ascii="Century Gothic"/>
        </w:rPr>
        <w:t>e</w:t>
      </w:r>
      <w:r>
        <w:rPr>
          <w:b/>
        </w:rPr>
        <w:t>15k.</w:t>
      </w:r>
    </w:p>
    <w:p w14:paraId="4334E770" w14:textId="77777777" w:rsidR="006770BD" w:rsidRDefault="006A3F04">
      <w:pPr>
        <w:pStyle w:val="BodyText"/>
        <w:spacing w:before="111"/>
        <w:ind w:left="162" w:right="220" w:firstLine="5"/>
        <w:rPr>
          <w:b/>
        </w:rPr>
      </w:pPr>
      <w:r>
        <w:rPr>
          <w:b/>
          <w:spacing w:val="7"/>
        </w:rPr>
        <w:t>E</w:t>
      </w:r>
      <w:r>
        <w:rPr>
          <w:b/>
          <w:spacing w:val="7"/>
          <w:sz w:val="17"/>
        </w:rPr>
        <w:t xml:space="preserve">QUIPMENT </w:t>
      </w:r>
      <w:r>
        <w:rPr>
          <w:b/>
        </w:rPr>
        <w:t xml:space="preserve">&amp; </w:t>
      </w:r>
      <w:r>
        <w:rPr>
          <w:b/>
          <w:spacing w:val="8"/>
        </w:rPr>
        <w:t>C</w:t>
      </w:r>
      <w:r>
        <w:rPr>
          <w:b/>
          <w:spacing w:val="8"/>
          <w:sz w:val="17"/>
        </w:rPr>
        <w:t>ONSUMABLES</w:t>
      </w:r>
      <w:r>
        <w:rPr>
          <w:b/>
          <w:spacing w:val="8"/>
        </w:rPr>
        <w:t xml:space="preserve">: </w:t>
      </w:r>
      <w:r>
        <w:t xml:space="preserve">I </w:t>
      </w:r>
      <w:r>
        <w:rPr>
          <w:spacing w:val="-3"/>
        </w:rPr>
        <w:t xml:space="preserve">have </w:t>
      </w:r>
      <w:r>
        <w:t xml:space="preserve">allocated </w:t>
      </w:r>
      <w:r>
        <w:rPr>
          <w:rFonts w:ascii="Century Gothic"/>
        </w:rPr>
        <w:t>e</w:t>
      </w:r>
      <w:r>
        <w:t>10k/person for the initial purchase of a desktop and lap- top</w:t>
      </w:r>
      <w:r>
        <w:rPr>
          <w:spacing w:val="-16"/>
        </w:rPr>
        <w:t xml:space="preserve"> </w:t>
      </w:r>
      <w:r>
        <w:t>computer. Consumables</w:t>
      </w:r>
      <w:r>
        <w:rPr>
          <w:spacing w:val="-16"/>
        </w:rPr>
        <w:t xml:space="preserve"> </w:t>
      </w:r>
      <w:r>
        <w:t>are</w:t>
      </w:r>
      <w:r>
        <w:rPr>
          <w:spacing w:val="-16"/>
        </w:rPr>
        <w:t xml:space="preserve"> </w:t>
      </w:r>
      <w:r>
        <w:t>limited</w:t>
      </w:r>
      <w:r>
        <w:rPr>
          <w:spacing w:val="-16"/>
        </w:rPr>
        <w:t xml:space="preserve"> </w:t>
      </w:r>
      <w:r>
        <w:t>to</w:t>
      </w:r>
      <w:r>
        <w:rPr>
          <w:spacing w:val="-16"/>
        </w:rPr>
        <w:t xml:space="preserve"> </w:t>
      </w:r>
      <w:r>
        <w:rPr>
          <w:rFonts w:ascii="Century Gothic"/>
        </w:rPr>
        <w:t>e</w:t>
      </w:r>
      <w:r>
        <w:t>600/year</w:t>
      </w:r>
      <w:r>
        <w:rPr>
          <w:spacing w:val="-16"/>
        </w:rPr>
        <w:t xml:space="preserve"> </w:t>
      </w:r>
      <w:r>
        <w:t>(for</w:t>
      </w:r>
      <w:r>
        <w:rPr>
          <w:spacing w:val="-16"/>
        </w:rPr>
        <w:t xml:space="preserve"> </w:t>
      </w:r>
      <w:r>
        <w:t>the</w:t>
      </w:r>
      <w:r>
        <w:rPr>
          <w:spacing w:val="-16"/>
        </w:rPr>
        <w:t xml:space="preserve"> </w:t>
      </w:r>
      <w:r>
        <w:t>purchase</w:t>
      </w:r>
      <w:r>
        <w:rPr>
          <w:spacing w:val="-16"/>
        </w:rPr>
        <w:t xml:space="preserve"> </w:t>
      </w:r>
      <w:r>
        <w:t>of</w:t>
      </w:r>
      <w:r>
        <w:rPr>
          <w:spacing w:val="-16"/>
        </w:rPr>
        <w:t xml:space="preserve"> </w:t>
      </w:r>
      <w:r>
        <w:t>back-up</w:t>
      </w:r>
      <w:r>
        <w:rPr>
          <w:spacing w:val="-16"/>
        </w:rPr>
        <w:t xml:space="preserve"> </w:t>
      </w:r>
      <w:r>
        <w:t>drives</w:t>
      </w:r>
      <w:r>
        <w:rPr>
          <w:spacing w:val="-16"/>
        </w:rPr>
        <w:t xml:space="preserve"> </w:t>
      </w:r>
      <w:r>
        <w:t>and</w:t>
      </w:r>
      <w:r>
        <w:rPr>
          <w:spacing w:val="-16"/>
        </w:rPr>
        <w:t xml:space="preserve"> </w:t>
      </w:r>
      <w:r>
        <w:t>other</w:t>
      </w:r>
      <w:r>
        <w:rPr>
          <w:spacing w:val="-16"/>
        </w:rPr>
        <w:t xml:space="preserve"> </w:t>
      </w:r>
      <w:r>
        <w:t>equipment). The total equipment and consumables budget is</w:t>
      </w:r>
      <w:r>
        <w:rPr>
          <w:spacing w:val="-9"/>
        </w:rPr>
        <w:t xml:space="preserve"> </w:t>
      </w:r>
      <w:r>
        <w:rPr>
          <w:rFonts w:ascii="Century Gothic"/>
        </w:rPr>
        <w:t>e</w:t>
      </w:r>
      <w:r>
        <w:rPr>
          <w:b/>
        </w:rPr>
        <w:t>53k.</w:t>
      </w:r>
    </w:p>
    <w:p w14:paraId="5F9F79F8" w14:textId="77777777" w:rsidR="006770BD" w:rsidRDefault="006A3F04">
      <w:pPr>
        <w:pStyle w:val="BodyText"/>
        <w:spacing w:before="139" w:line="254" w:lineRule="auto"/>
        <w:ind w:left="162" w:right="220" w:firstLine="5"/>
      </w:pPr>
      <w:r>
        <w:rPr>
          <w:b/>
          <w:spacing w:val="5"/>
        </w:rPr>
        <w:t>A</w:t>
      </w:r>
      <w:r>
        <w:rPr>
          <w:b/>
          <w:spacing w:val="5"/>
          <w:sz w:val="17"/>
        </w:rPr>
        <w:t xml:space="preserve">CCESS </w:t>
      </w:r>
      <w:r>
        <w:rPr>
          <w:b/>
          <w:spacing w:val="2"/>
          <w:sz w:val="17"/>
        </w:rPr>
        <w:t xml:space="preserve">TO </w:t>
      </w:r>
      <w:r>
        <w:rPr>
          <w:b/>
          <w:spacing w:val="7"/>
        </w:rPr>
        <w:t>L</w:t>
      </w:r>
      <w:r>
        <w:rPr>
          <w:b/>
          <w:spacing w:val="7"/>
          <w:sz w:val="17"/>
        </w:rPr>
        <w:t xml:space="preserve">ARGE </w:t>
      </w:r>
      <w:r>
        <w:rPr>
          <w:b/>
          <w:spacing w:val="5"/>
        </w:rPr>
        <w:t>F</w:t>
      </w:r>
      <w:r>
        <w:rPr>
          <w:b/>
          <w:spacing w:val="5"/>
          <w:sz w:val="17"/>
        </w:rPr>
        <w:t>ACILITIES</w:t>
      </w:r>
      <w:r>
        <w:rPr>
          <w:b/>
          <w:spacing w:val="5"/>
        </w:rPr>
        <w:t xml:space="preserve">: </w:t>
      </w:r>
      <w:r>
        <w:rPr>
          <w:spacing w:val="-9"/>
        </w:rPr>
        <w:t xml:space="preserve">We </w:t>
      </w:r>
      <w:r>
        <w:t xml:space="preserve">ask for additional funds that are available to cover “access to large facilities”. </w:t>
      </w:r>
      <w:r>
        <w:rPr>
          <w:spacing w:val="-9"/>
        </w:rPr>
        <w:t xml:space="preserve">We </w:t>
      </w:r>
      <w:r>
        <w:t>request support for the “buy-in” to two of the new surveys, SDSS-V and DESI. The costs</w:t>
      </w:r>
      <w:r>
        <w:rPr>
          <w:spacing w:val="-29"/>
        </w:rPr>
        <w:t xml:space="preserve"> </w:t>
      </w:r>
      <w:r>
        <w:t xml:space="preserve">here are </w:t>
      </w:r>
      <w:r>
        <w:rPr>
          <w:rFonts w:ascii="Century Gothic" w:hAnsi="Century Gothic"/>
        </w:rPr>
        <w:t>e</w:t>
      </w:r>
      <w:r>
        <w:t xml:space="preserve">184.1k for SDSS-V and </w:t>
      </w:r>
      <w:r>
        <w:rPr>
          <w:rFonts w:ascii="Century Gothic" w:hAnsi="Century Gothic"/>
        </w:rPr>
        <w:t>e</w:t>
      </w:r>
      <w:r>
        <w:t xml:space="preserve">200.1k for DESI. </w:t>
      </w:r>
      <w:r>
        <w:rPr>
          <w:spacing w:val="-9"/>
        </w:rPr>
        <w:t xml:space="preserve">We </w:t>
      </w:r>
      <w:r>
        <w:t xml:space="preserve">specifically request access to these funds as it gives our project access to telescopes and data in the North and Southern Hemispheres (for complete coverage of the celestial sphere) and delivers the crucial early spectroscopy that will be vital to train, test and build our data science and machine learning codes and algorithms. </w:t>
      </w:r>
      <w:r>
        <w:rPr>
          <w:spacing w:val="-9"/>
        </w:rPr>
        <w:t xml:space="preserve">We </w:t>
      </w:r>
      <w:r>
        <w:t>emphasise that the science return is ‘exponential’ (rather</w:t>
      </w:r>
      <w:r>
        <w:rPr>
          <w:spacing w:val="-8"/>
        </w:rPr>
        <w:t xml:space="preserve"> </w:t>
      </w:r>
      <w:r>
        <w:t>than</w:t>
      </w:r>
      <w:r>
        <w:rPr>
          <w:spacing w:val="-8"/>
        </w:rPr>
        <w:t xml:space="preserve"> </w:t>
      </w:r>
      <w:r>
        <w:t>‘linearly’)</w:t>
      </w:r>
      <w:r>
        <w:rPr>
          <w:spacing w:val="-8"/>
        </w:rPr>
        <w:t xml:space="preserve"> </w:t>
      </w:r>
      <w:r>
        <w:t>dependent</w:t>
      </w:r>
      <w:r>
        <w:rPr>
          <w:spacing w:val="-8"/>
        </w:rPr>
        <w:t xml:space="preserve"> </w:t>
      </w:r>
      <w:r>
        <w:t>on</w:t>
      </w:r>
      <w:r>
        <w:rPr>
          <w:spacing w:val="-8"/>
        </w:rPr>
        <w:t xml:space="preserve"> </w:t>
      </w:r>
      <w:r>
        <w:t>the</w:t>
      </w:r>
      <w:r>
        <w:rPr>
          <w:spacing w:val="-8"/>
        </w:rPr>
        <w:t xml:space="preserve"> </w:t>
      </w:r>
      <w:r>
        <w:t>breadth</w:t>
      </w:r>
      <w:r>
        <w:rPr>
          <w:spacing w:val="-8"/>
        </w:rPr>
        <w:t xml:space="preserve"> </w:t>
      </w:r>
      <w:r>
        <w:t>of</w:t>
      </w:r>
      <w:r>
        <w:rPr>
          <w:spacing w:val="-8"/>
        </w:rPr>
        <w:t xml:space="preserve"> </w:t>
      </w:r>
      <w:r>
        <w:t>data</w:t>
      </w:r>
      <w:r>
        <w:rPr>
          <w:spacing w:val="-8"/>
        </w:rPr>
        <w:t xml:space="preserve"> </w:t>
      </w:r>
      <w:r>
        <w:t>available</w:t>
      </w:r>
      <w:r>
        <w:rPr>
          <w:spacing w:val="-8"/>
        </w:rPr>
        <w:t xml:space="preserve"> </w:t>
      </w:r>
      <w:r>
        <w:t>and</w:t>
      </w:r>
      <w:r>
        <w:rPr>
          <w:spacing w:val="-8"/>
        </w:rPr>
        <w:t xml:space="preserve"> </w:t>
      </w:r>
      <w:r>
        <w:t>heralds</w:t>
      </w:r>
      <w:r>
        <w:rPr>
          <w:spacing w:val="-8"/>
        </w:rPr>
        <w:t xml:space="preserve"> </w:t>
      </w:r>
      <w:r>
        <w:t>a</w:t>
      </w:r>
      <w:r>
        <w:rPr>
          <w:spacing w:val="-8"/>
        </w:rPr>
        <w:t xml:space="preserve"> </w:t>
      </w:r>
      <w:r>
        <w:t>brand</w:t>
      </w:r>
      <w:r>
        <w:rPr>
          <w:spacing w:val="-8"/>
        </w:rPr>
        <w:t xml:space="preserve"> </w:t>
      </w:r>
      <w:r>
        <w:t>new</w:t>
      </w:r>
      <w:r>
        <w:rPr>
          <w:spacing w:val="-8"/>
        </w:rPr>
        <w:t xml:space="preserve"> </w:t>
      </w:r>
      <w:r>
        <w:t>regime</w:t>
      </w:r>
      <w:r>
        <w:rPr>
          <w:spacing w:val="-8"/>
        </w:rPr>
        <w:t xml:space="preserve"> </w:t>
      </w:r>
      <w:r>
        <w:t>of</w:t>
      </w:r>
      <w:r>
        <w:rPr>
          <w:spacing w:val="-8"/>
        </w:rPr>
        <w:t xml:space="preserve"> </w:t>
      </w:r>
      <w:r>
        <w:t>“several- survey”</w:t>
      </w:r>
      <w:r>
        <w:rPr>
          <w:spacing w:val="-22"/>
        </w:rPr>
        <w:t xml:space="preserve"> </w:t>
      </w:r>
      <w:r>
        <w:t>or</w:t>
      </w:r>
      <w:r>
        <w:rPr>
          <w:spacing w:val="-22"/>
        </w:rPr>
        <w:t xml:space="preserve"> </w:t>
      </w:r>
      <w:r>
        <w:t>“multi-mission”</w:t>
      </w:r>
      <w:r>
        <w:rPr>
          <w:spacing w:val="-22"/>
        </w:rPr>
        <w:t xml:space="preserve"> </w:t>
      </w:r>
      <w:r>
        <w:t>astronomy.</w:t>
      </w:r>
      <w:r>
        <w:rPr>
          <w:spacing w:val="-4"/>
        </w:rPr>
        <w:t xml:space="preserve"> </w:t>
      </w:r>
      <w:r>
        <w:t>Buy-in</w:t>
      </w:r>
      <w:r>
        <w:rPr>
          <w:spacing w:val="-22"/>
        </w:rPr>
        <w:t xml:space="preserve"> </w:t>
      </w:r>
      <w:r>
        <w:t>allows</w:t>
      </w:r>
      <w:r>
        <w:rPr>
          <w:spacing w:val="-22"/>
        </w:rPr>
        <w:t xml:space="preserve"> </w:t>
      </w:r>
      <w:r>
        <w:t>the</w:t>
      </w:r>
      <w:r>
        <w:rPr>
          <w:spacing w:val="-22"/>
        </w:rPr>
        <w:t xml:space="preserve"> </w:t>
      </w:r>
      <w:r>
        <w:t>two</w:t>
      </w:r>
      <w:r>
        <w:rPr>
          <w:spacing w:val="-22"/>
        </w:rPr>
        <w:t xml:space="preserve"> </w:t>
      </w:r>
      <w:r>
        <w:t>observational</w:t>
      </w:r>
      <w:r>
        <w:rPr>
          <w:spacing w:val="-22"/>
        </w:rPr>
        <w:t xml:space="preserve"> </w:t>
      </w:r>
      <w:r>
        <w:t>PDRAs</w:t>
      </w:r>
      <w:r>
        <w:rPr>
          <w:spacing w:val="-22"/>
        </w:rPr>
        <w:t xml:space="preserve"> </w:t>
      </w:r>
      <w:r>
        <w:t>along</w:t>
      </w:r>
      <w:r>
        <w:rPr>
          <w:spacing w:val="-22"/>
        </w:rPr>
        <w:t xml:space="preserve"> </w:t>
      </w:r>
      <w:r>
        <w:t>with</w:t>
      </w:r>
      <w:r>
        <w:rPr>
          <w:spacing w:val="-22"/>
        </w:rPr>
        <w:t xml:space="preserve"> </w:t>
      </w:r>
      <w:r>
        <w:t>the</w:t>
      </w:r>
      <w:r>
        <w:rPr>
          <w:spacing w:val="-22"/>
        </w:rPr>
        <w:t xml:space="preserve"> </w:t>
      </w:r>
      <w:r>
        <w:t>PhD</w:t>
      </w:r>
      <w:r>
        <w:rPr>
          <w:spacing w:val="-22"/>
        </w:rPr>
        <w:t xml:space="preserve"> </w:t>
      </w:r>
      <w:r>
        <w:t>student to</w:t>
      </w:r>
      <w:r>
        <w:rPr>
          <w:spacing w:val="-7"/>
        </w:rPr>
        <w:t xml:space="preserve"> </w:t>
      </w:r>
      <w:r>
        <w:rPr>
          <w:spacing w:val="-3"/>
        </w:rPr>
        <w:t>have</w:t>
      </w:r>
      <w:r>
        <w:rPr>
          <w:spacing w:val="-7"/>
        </w:rPr>
        <w:t xml:space="preserve"> </w:t>
      </w:r>
      <w:r>
        <w:t>data</w:t>
      </w:r>
      <w:r>
        <w:rPr>
          <w:spacing w:val="-7"/>
        </w:rPr>
        <w:t xml:space="preserve"> </w:t>
      </w:r>
      <w:r>
        <w:t>access</w:t>
      </w:r>
      <w:r>
        <w:rPr>
          <w:spacing w:val="-7"/>
        </w:rPr>
        <w:t xml:space="preserve"> </w:t>
      </w:r>
      <w:r>
        <w:t>rights</w:t>
      </w:r>
      <w:r>
        <w:rPr>
          <w:spacing w:val="-7"/>
        </w:rPr>
        <w:t xml:space="preserve"> </w:t>
      </w:r>
      <w:r>
        <w:t>here</w:t>
      </w:r>
      <w:r>
        <w:rPr>
          <w:spacing w:val="-7"/>
        </w:rPr>
        <w:t xml:space="preserve"> </w:t>
      </w:r>
      <w:r>
        <w:t>and</w:t>
      </w:r>
      <w:r>
        <w:rPr>
          <w:spacing w:val="-7"/>
        </w:rPr>
        <w:t xml:space="preserve"> </w:t>
      </w:r>
      <w:r>
        <w:rPr>
          <w:i/>
        </w:rPr>
        <w:t>would</w:t>
      </w:r>
      <w:r>
        <w:rPr>
          <w:i/>
          <w:spacing w:val="-7"/>
        </w:rPr>
        <w:t xml:space="preserve"> </w:t>
      </w:r>
      <w:r>
        <w:rPr>
          <w:i/>
        </w:rPr>
        <w:t>place</w:t>
      </w:r>
      <w:r>
        <w:rPr>
          <w:i/>
          <w:spacing w:val="-7"/>
        </w:rPr>
        <w:t xml:space="preserve"> </w:t>
      </w:r>
      <w:r>
        <w:rPr>
          <w:i/>
        </w:rPr>
        <w:t>the</w:t>
      </w:r>
      <w:r>
        <w:rPr>
          <w:i/>
          <w:spacing w:val="-7"/>
        </w:rPr>
        <w:t xml:space="preserve"> </w:t>
      </w:r>
      <w:r>
        <w:rPr>
          <w:i/>
          <w:spacing w:val="-8"/>
        </w:rPr>
        <w:t>P.I.</w:t>
      </w:r>
      <w:r>
        <w:rPr>
          <w:i/>
          <w:spacing w:val="-7"/>
        </w:rPr>
        <w:t xml:space="preserve"> </w:t>
      </w:r>
      <w:r>
        <w:rPr>
          <w:i/>
        </w:rPr>
        <w:t>and</w:t>
      </w:r>
      <w:r>
        <w:rPr>
          <w:i/>
          <w:spacing w:val="-7"/>
        </w:rPr>
        <w:t xml:space="preserve"> </w:t>
      </w:r>
      <w:r>
        <w:rPr>
          <w:i/>
        </w:rPr>
        <w:t>the</w:t>
      </w:r>
      <w:r>
        <w:rPr>
          <w:i/>
          <w:spacing w:val="-7"/>
        </w:rPr>
        <w:t xml:space="preserve"> </w:t>
      </w:r>
      <w:r>
        <w:rPr>
          <w:i/>
        </w:rPr>
        <w:t>University</w:t>
      </w:r>
      <w:r>
        <w:rPr>
          <w:i/>
          <w:spacing w:val="-7"/>
        </w:rPr>
        <w:t xml:space="preserve"> </w:t>
      </w:r>
      <w:r>
        <w:rPr>
          <w:i/>
        </w:rPr>
        <w:t>of</w:t>
      </w:r>
      <w:r>
        <w:rPr>
          <w:i/>
          <w:spacing w:val="-7"/>
        </w:rPr>
        <w:t xml:space="preserve"> </w:t>
      </w:r>
      <w:r>
        <w:rPr>
          <w:i/>
        </w:rPr>
        <w:t>Edinburgh</w:t>
      </w:r>
      <w:r>
        <w:rPr>
          <w:i/>
          <w:spacing w:val="-7"/>
        </w:rPr>
        <w:t xml:space="preserve"> </w:t>
      </w:r>
      <w:r>
        <w:rPr>
          <w:i/>
        </w:rPr>
        <w:t>as</w:t>
      </w:r>
      <w:r>
        <w:rPr>
          <w:i/>
          <w:spacing w:val="-7"/>
        </w:rPr>
        <w:t xml:space="preserve"> </w:t>
      </w:r>
      <w:r>
        <w:rPr>
          <w:i/>
        </w:rPr>
        <w:t>the</w:t>
      </w:r>
      <w:r>
        <w:rPr>
          <w:i/>
          <w:spacing w:val="-7"/>
        </w:rPr>
        <w:t xml:space="preserve"> </w:t>
      </w:r>
      <w:r>
        <w:rPr>
          <w:i/>
        </w:rPr>
        <w:t>only</w:t>
      </w:r>
      <w:r>
        <w:rPr>
          <w:i/>
          <w:spacing w:val="-7"/>
        </w:rPr>
        <w:t xml:space="preserve"> </w:t>
      </w:r>
      <w:r>
        <w:rPr>
          <w:i/>
        </w:rPr>
        <w:t>group</w:t>
      </w:r>
      <w:r>
        <w:rPr>
          <w:i/>
          <w:spacing w:val="-7"/>
        </w:rPr>
        <w:t xml:space="preserve"> </w:t>
      </w:r>
      <w:r>
        <w:rPr>
          <w:i/>
        </w:rPr>
        <w:t xml:space="preserve">and institute in the world to be involved in </w:t>
      </w:r>
      <w:r>
        <w:rPr>
          <w:i/>
          <w:spacing w:val="-5"/>
        </w:rPr>
        <w:t xml:space="preserve">SDSS-V, </w:t>
      </w:r>
      <w:r>
        <w:rPr>
          <w:i/>
        </w:rPr>
        <w:t xml:space="preserve">DESI, </w:t>
      </w:r>
      <w:r>
        <w:rPr>
          <w:i/>
          <w:spacing w:val="-3"/>
        </w:rPr>
        <w:t xml:space="preserve">4MOST, </w:t>
      </w:r>
      <w:r>
        <w:rPr>
          <w:i/>
        </w:rPr>
        <w:t>LSST and ESA Euclid and JWST</w:t>
      </w:r>
      <w:r>
        <w:t>. The total budget for the access to large facilites is</w:t>
      </w:r>
      <w:r>
        <w:rPr>
          <w:spacing w:val="-11"/>
        </w:rPr>
        <w:t xml:space="preserve"> </w:t>
      </w:r>
      <w:r>
        <w:rPr>
          <w:rFonts w:ascii="Century Gothic" w:hAnsi="Century Gothic"/>
        </w:rPr>
        <w:t>e</w:t>
      </w:r>
      <w:r>
        <w:rPr>
          <w:b/>
        </w:rPr>
        <w:t>384.2k</w:t>
      </w:r>
      <w:r>
        <w:t>.</w:t>
      </w:r>
    </w:p>
    <w:p w14:paraId="04170779" w14:textId="77777777" w:rsidR="006770BD" w:rsidRDefault="006A3F04">
      <w:pPr>
        <w:spacing w:before="100"/>
        <w:ind w:left="162"/>
        <w:jc w:val="both"/>
      </w:pPr>
      <w:r>
        <w:t xml:space="preserve">Total budget before facilities costs: </w:t>
      </w:r>
      <w:r>
        <w:rPr>
          <w:rFonts w:ascii="Century Gothic"/>
          <w:u w:val="single"/>
        </w:rPr>
        <w:t>e</w:t>
      </w:r>
      <w:r>
        <w:rPr>
          <w:b/>
          <w:u w:val="single"/>
        </w:rPr>
        <w:t>this amount</w:t>
      </w:r>
      <w:r>
        <w:t>.</w:t>
      </w:r>
    </w:p>
    <w:p w14:paraId="02866169" w14:textId="77777777" w:rsidR="006770BD" w:rsidRDefault="006A3F04">
      <w:pPr>
        <w:spacing w:before="1"/>
        <w:ind w:left="162"/>
        <w:jc w:val="both"/>
      </w:pPr>
      <w:r>
        <w:t xml:space="preserve">Total budget including facilities costs: </w:t>
      </w:r>
      <w:r>
        <w:rPr>
          <w:rFonts w:ascii="Century Gothic"/>
          <w:u w:val="single"/>
        </w:rPr>
        <w:t>e</w:t>
      </w:r>
      <w:r>
        <w:rPr>
          <w:b/>
          <w:u w:val="single"/>
        </w:rPr>
        <w:t>this amount+384.2k</w:t>
      </w:r>
      <w:r>
        <w:t>.</w:t>
      </w:r>
    </w:p>
    <w:p w14:paraId="7853B250" w14:textId="77777777" w:rsidR="006770BD" w:rsidRDefault="006770BD">
      <w:pPr>
        <w:jc w:val="both"/>
        <w:sectPr w:rsidR="006770BD">
          <w:pgSz w:w="11910" w:h="16840"/>
          <w:pgMar w:top="1000" w:right="940" w:bottom="1580" w:left="1000" w:header="413" w:footer="1393" w:gutter="0"/>
          <w:cols w:space="720"/>
        </w:sectPr>
      </w:pPr>
    </w:p>
    <w:p w14:paraId="3DEC979C" w14:textId="77777777" w:rsidR="006770BD" w:rsidRDefault="006A3F04">
      <w:pPr>
        <w:pStyle w:val="Heading1"/>
      </w:pPr>
      <w:r>
        <w:rPr>
          <w:color w:val="00AEEF"/>
        </w:rPr>
        <w:lastRenderedPageBreak/>
        <w:t>References</w:t>
      </w:r>
    </w:p>
    <w:p w14:paraId="3880FF7C" w14:textId="77777777" w:rsidR="006770BD" w:rsidRDefault="006A3F04">
      <w:pPr>
        <w:pStyle w:val="BodyText"/>
        <w:spacing w:before="230" w:line="256" w:lineRule="auto"/>
        <w:ind w:left="379" w:right="220" w:hanging="217"/>
      </w:pPr>
      <w:bookmarkStart w:id="143" w:name="_bookmark24"/>
      <w:bookmarkEnd w:id="143"/>
      <w:r>
        <w:t>D.</w:t>
      </w:r>
      <w:r>
        <w:rPr>
          <w:spacing w:val="-8"/>
        </w:rPr>
        <w:t xml:space="preserve"> </w:t>
      </w:r>
      <w:r>
        <w:t>M.</w:t>
      </w:r>
      <w:r>
        <w:rPr>
          <w:spacing w:val="-8"/>
        </w:rPr>
        <w:t xml:space="preserve"> </w:t>
      </w:r>
      <w:r>
        <w:t>Alexander</w:t>
      </w:r>
      <w:r>
        <w:rPr>
          <w:spacing w:val="-8"/>
        </w:rPr>
        <w:t xml:space="preserve"> </w:t>
      </w:r>
      <w:r>
        <w:t>and</w:t>
      </w:r>
      <w:r>
        <w:rPr>
          <w:spacing w:val="-8"/>
        </w:rPr>
        <w:t xml:space="preserve"> </w:t>
      </w:r>
      <w:r>
        <w:t>R.</w:t>
      </w:r>
      <w:r>
        <w:rPr>
          <w:spacing w:val="-8"/>
        </w:rPr>
        <w:t xml:space="preserve"> </w:t>
      </w:r>
      <w:r>
        <w:t>C.</w:t>
      </w:r>
      <w:r>
        <w:rPr>
          <w:spacing w:val="-8"/>
        </w:rPr>
        <w:t xml:space="preserve"> </w:t>
      </w:r>
      <w:r>
        <w:t>Hickox.</w:t>
      </w:r>
      <w:r>
        <w:rPr>
          <w:spacing w:val="12"/>
        </w:rPr>
        <w:t xml:space="preserve"> </w:t>
      </w:r>
      <w:r>
        <w:t>What</w:t>
      </w:r>
      <w:r>
        <w:rPr>
          <w:spacing w:val="-8"/>
        </w:rPr>
        <w:t xml:space="preserve"> </w:t>
      </w:r>
      <w:r>
        <w:t>drives</w:t>
      </w:r>
      <w:r>
        <w:rPr>
          <w:spacing w:val="-8"/>
        </w:rPr>
        <w:t xml:space="preserve"> </w:t>
      </w:r>
      <w:r>
        <w:t>the</w:t>
      </w:r>
      <w:r>
        <w:rPr>
          <w:spacing w:val="-8"/>
        </w:rPr>
        <w:t xml:space="preserve"> </w:t>
      </w:r>
      <w:r>
        <w:t>growth</w:t>
      </w:r>
      <w:r>
        <w:rPr>
          <w:spacing w:val="-8"/>
        </w:rPr>
        <w:t xml:space="preserve"> </w:t>
      </w:r>
      <w:r>
        <w:t>of</w:t>
      </w:r>
      <w:r>
        <w:rPr>
          <w:spacing w:val="-8"/>
        </w:rPr>
        <w:t xml:space="preserve"> </w:t>
      </w:r>
      <w:r>
        <w:t>black</w:t>
      </w:r>
      <w:r>
        <w:rPr>
          <w:spacing w:val="-8"/>
        </w:rPr>
        <w:t xml:space="preserve"> </w:t>
      </w:r>
      <w:r>
        <w:t>holes?</w:t>
      </w:r>
      <w:r>
        <w:rPr>
          <w:spacing w:val="25"/>
        </w:rPr>
        <w:t xml:space="preserve"> </w:t>
      </w:r>
      <w:r>
        <w:rPr>
          <w:i/>
        </w:rPr>
        <w:t>New</w:t>
      </w:r>
      <w:r>
        <w:rPr>
          <w:i/>
          <w:spacing w:val="-8"/>
        </w:rPr>
        <w:t xml:space="preserve"> </w:t>
      </w:r>
      <w:r>
        <w:rPr>
          <w:i/>
        </w:rPr>
        <w:t>A.R.</w:t>
      </w:r>
      <w:r>
        <w:t>,</w:t>
      </w:r>
      <w:r>
        <w:rPr>
          <w:spacing w:val="-8"/>
        </w:rPr>
        <w:t xml:space="preserve"> </w:t>
      </w:r>
      <w:r>
        <w:t>56:93–121,</w:t>
      </w:r>
      <w:r>
        <w:rPr>
          <w:spacing w:val="-8"/>
        </w:rPr>
        <w:t xml:space="preserve"> </w:t>
      </w:r>
      <w:r>
        <w:t>June</w:t>
      </w:r>
      <w:r>
        <w:rPr>
          <w:spacing w:val="-8"/>
        </w:rPr>
        <w:t xml:space="preserve"> </w:t>
      </w:r>
      <w:r>
        <w:t>2012.</w:t>
      </w:r>
      <w:bookmarkStart w:id="144" w:name="_bookmark25"/>
      <w:bookmarkEnd w:id="144"/>
      <w:r>
        <w:t xml:space="preserve"> doi:</w:t>
      </w:r>
      <w:r>
        <w:rPr>
          <w:spacing w:val="10"/>
        </w:rPr>
        <w:t xml:space="preserve"> </w:t>
      </w:r>
      <w:r>
        <w:t>10.1016/j.newar.2011.11.003.</w:t>
      </w:r>
    </w:p>
    <w:p w14:paraId="47D5FA49" w14:textId="77777777" w:rsidR="006770BD" w:rsidRDefault="006A3F04">
      <w:pPr>
        <w:pStyle w:val="BodyText"/>
        <w:spacing w:before="1" w:line="256" w:lineRule="auto"/>
        <w:ind w:left="379" w:right="220" w:hanging="217"/>
      </w:pPr>
      <w:r>
        <w:t xml:space="preserve">D. Anglés-Alcázar, </w:t>
      </w:r>
      <w:r>
        <w:rPr>
          <w:spacing w:val="-9"/>
        </w:rPr>
        <w:t xml:space="preserve">F. </w:t>
      </w:r>
      <w:r>
        <w:t xml:space="preserve">Özel, and R. Davé. Black Hole-Galaxy Correlations without Self-regulation. </w:t>
      </w:r>
      <w:r>
        <w:rPr>
          <w:i/>
        </w:rPr>
        <w:t>ApJ</w:t>
      </w:r>
      <w:r>
        <w:t>,</w:t>
      </w:r>
      <w:r>
        <w:rPr>
          <w:spacing w:val="-21"/>
        </w:rPr>
        <w:t xml:space="preserve"> </w:t>
      </w:r>
      <w:r>
        <w:t>770:</w:t>
      </w:r>
      <w:bookmarkStart w:id="145" w:name="_bookmark26"/>
      <w:bookmarkEnd w:id="145"/>
      <w:r>
        <w:t xml:space="preserve"> 5, June 2013. doi:</w:t>
      </w:r>
      <w:r>
        <w:rPr>
          <w:spacing w:val="-24"/>
        </w:rPr>
        <w:t xml:space="preserve"> </w:t>
      </w:r>
      <w:r>
        <w:t>10.1088/0004-637X/770/1/5.</w:t>
      </w:r>
    </w:p>
    <w:p w14:paraId="76EF8BDF" w14:textId="77777777" w:rsidR="006770BD" w:rsidRDefault="006A3F04">
      <w:pPr>
        <w:pStyle w:val="BodyText"/>
        <w:spacing w:before="1" w:line="256" w:lineRule="auto"/>
        <w:ind w:left="379" w:right="220" w:hanging="217"/>
      </w:pPr>
      <w:r>
        <w:t xml:space="preserve">D. Anglés-Alcázar, F. Özel, R. Davé, N. Katz, J. A. Kollmeier, and B. D. Oppenheimer. Torque-limited Growth of Massive Black Holes in Galaxies across Cosmic Time. </w:t>
      </w:r>
      <w:r>
        <w:rPr>
          <w:i/>
        </w:rPr>
        <w:t>ApJ</w:t>
      </w:r>
      <w:r>
        <w:t>, 800:127, Feb 2015. doi: 10.1088/</w:t>
      </w:r>
      <w:bookmarkStart w:id="146" w:name="_bookmark27"/>
      <w:bookmarkEnd w:id="146"/>
      <w:r>
        <w:t xml:space="preserve"> 0004-637X/800/2/127.</w:t>
      </w:r>
    </w:p>
    <w:p w14:paraId="5ED5E38B" w14:textId="77777777" w:rsidR="006770BD" w:rsidRDefault="006A3F04">
      <w:pPr>
        <w:pStyle w:val="BodyText"/>
        <w:spacing w:before="1" w:line="256" w:lineRule="auto"/>
        <w:ind w:left="379" w:right="220" w:hanging="217"/>
      </w:pPr>
      <w:r>
        <w:t xml:space="preserve">D. Anglés-Alcázar, C.-A. Faucher-Giguère, E. Quataert, P. F. Hopkins, R. Feldmann, P. Torrey, A. Wetzel, and D. Kereš. Black holes on FIRE: stellar feedback limits early feeding of galactic nuclei. </w:t>
      </w:r>
      <w:r>
        <w:rPr>
          <w:i/>
        </w:rPr>
        <w:t>MNRAS</w:t>
      </w:r>
      <w:r>
        <w:t>, 472:</w:t>
      </w:r>
      <w:bookmarkStart w:id="147" w:name="_bookmark28"/>
      <w:bookmarkEnd w:id="147"/>
      <w:r>
        <w:t xml:space="preserve"> L109–L114, Nov 2017. doi: 10.1093/mnrasl/slx161.</w:t>
      </w:r>
    </w:p>
    <w:p w14:paraId="4E873D50" w14:textId="77777777" w:rsidR="006770BD" w:rsidRDefault="006A3F04">
      <w:pPr>
        <w:pStyle w:val="BodyText"/>
        <w:spacing w:line="256" w:lineRule="auto"/>
        <w:ind w:left="379" w:right="220" w:hanging="217"/>
      </w:pPr>
      <w:r>
        <w:t xml:space="preserve">R. Bieri, Y. Dubois, J. Rosdahl, A. Wagner, J. Silk, and G. A. Mamon. Outflows driven by quasars in high- redshift galaxies with radiation hydrodynamics. </w:t>
      </w:r>
      <w:r>
        <w:rPr>
          <w:i/>
        </w:rPr>
        <w:t>MNRAS</w:t>
      </w:r>
      <w:r>
        <w:t>, 464:1854–1873, Jan 2017. doi: 10.1093/mnras/</w:t>
      </w:r>
      <w:bookmarkStart w:id="148" w:name="_bookmark29"/>
      <w:bookmarkEnd w:id="148"/>
      <w:r>
        <w:t xml:space="preserve"> stw2380.</w:t>
      </w:r>
    </w:p>
    <w:p w14:paraId="3547FC88" w14:textId="77777777" w:rsidR="006770BD" w:rsidRDefault="006A3F04">
      <w:pPr>
        <w:pStyle w:val="BodyText"/>
        <w:spacing w:before="1"/>
        <w:ind w:left="162"/>
        <w:jc w:val="left"/>
      </w:pPr>
      <w:bookmarkStart w:id="149" w:name="_bookmark30"/>
      <w:bookmarkEnd w:id="149"/>
      <w:r>
        <w:t xml:space="preserve">H. Bondi. On spherically symmetrical accretion. </w:t>
      </w:r>
      <w:r>
        <w:rPr>
          <w:i/>
        </w:rPr>
        <w:t>MNRAS</w:t>
      </w:r>
      <w:r>
        <w:t>, 112:195, 1952. doi: 10.1093/mnras/112.2.195.</w:t>
      </w:r>
    </w:p>
    <w:p w14:paraId="25AFB869" w14:textId="77777777" w:rsidR="006770BD" w:rsidRDefault="006A3F04">
      <w:pPr>
        <w:pStyle w:val="BodyText"/>
        <w:spacing w:before="18" w:line="256" w:lineRule="auto"/>
        <w:ind w:left="379" w:right="220" w:hanging="217"/>
      </w:pPr>
      <w:r>
        <w:t>H.</w:t>
      </w:r>
      <w:r>
        <w:rPr>
          <w:spacing w:val="-10"/>
        </w:rPr>
        <w:t xml:space="preserve"> </w:t>
      </w:r>
      <w:r>
        <w:t>Bondi</w:t>
      </w:r>
      <w:r>
        <w:rPr>
          <w:spacing w:val="-11"/>
        </w:rPr>
        <w:t xml:space="preserve"> </w:t>
      </w:r>
      <w:r>
        <w:t>and</w:t>
      </w:r>
      <w:r>
        <w:rPr>
          <w:spacing w:val="-10"/>
        </w:rPr>
        <w:t xml:space="preserve"> </w:t>
      </w:r>
      <w:r>
        <w:rPr>
          <w:spacing w:val="-9"/>
        </w:rPr>
        <w:t>F.</w:t>
      </w:r>
      <w:r>
        <w:rPr>
          <w:spacing w:val="-11"/>
        </w:rPr>
        <w:t xml:space="preserve"> </w:t>
      </w:r>
      <w:r>
        <w:t>Hoyle.</w:t>
      </w:r>
      <w:r>
        <w:rPr>
          <w:spacing w:val="6"/>
        </w:rPr>
        <w:t xml:space="preserve"> </w:t>
      </w:r>
      <w:r>
        <w:t>On</w:t>
      </w:r>
      <w:r>
        <w:rPr>
          <w:spacing w:val="-10"/>
        </w:rPr>
        <w:t xml:space="preserve"> </w:t>
      </w:r>
      <w:r>
        <w:t>the</w:t>
      </w:r>
      <w:r>
        <w:rPr>
          <w:spacing w:val="-11"/>
        </w:rPr>
        <w:t xml:space="preserve"> </w:t>
      </w:r>
      <w:r>
        <w:t>mechanism</w:t>
      </w:r>
      <w:r>
        <w:rPr>
          <w:spacing w:val="-10"/>
        </w:rPr>
        <w:t xml:space="preserve"> </w:t>
      </w:r>
      <w:r>
        <w:t>of</w:t>
      </w:r>
      <w:r>
        <w:rPr>
          <w:spacing w:val="-10"/>
        </w:rPr>
        <w:t xml:space="preserve"> </w:t>
      </w:r>
      <w:r>
        <w:t>accretion</w:t>
      </w:r>
      <w:r>
        <w:rPr>
          <w:spacing w:val="-11"/>
        </w:rPr>
        <w:t xml:space="preserve"> </w:t>
      </w:r>
      <w:r>
        <w:t>by</w:t>
      </w:r>
      <w:r>
        <w:rPr>
          <w:spacing w:val="-10"/>
        </w:rPr>
        <w:t xml:space="preserve"> </w:t>
      </w:r>
      <w:r>
        <w:t>stars.</w:t>
      </w:r>
      <w:r>
        <w:rPr>
          <w:spacing w:val="6"/>
        </w:rPr>
        <w:t xml:space="preserve"> </w:t>
      </w:r>
      <w:r>
        <w:rPr>
          <w:i/>
        </w:rPr>
        <w:t>MNRAS</w:t>
      </w:r>
      <w:r>
        <w:t>,</w:t>
      </w:r>
      <w:r>
        <w:rPr>
          <w:spacing w:val="-10"/>
        </w:rPr>
        <w:t xml:space="preserve"> </w:t>
      </w:r>
      <w:r>
        <w:t>104:273,</w:t>
      </w:r>
      <w:r>
        <w:rPr>
          <w:spacing w:val="-10"/>
        </w:rPr>
        <w:t xml:space="preserve"> </w:t>
      </w:r>
      <w:r>
        <w:t>1944.</w:t>
      </w:r>
      <w:r>
        <w:rPr>
          <w:spacing w:val="6"/>
        </w:rPr>
        <w:t xml:space="preserve"> </w:t>
      </w:r>
      <w:r>
        <w:t>doi:</w:t>
      </w:r>
      <w:r>
        <w:rPr>
          <w:spacing w:val="3"/>
        </w:rPr>
        <w:t xml:space="preserve"> </w:t>
      </w:r>
      <w:r>
        <w:t>10.1093/mnras/</w:t>
      </w:r>
      <w:bookmarkStart w:id="150" w:name="_bookmark31"/>
      <w:bookmarkEnd w:id="150"/>
      <w:r>
        <w:t xml:space="preserve"> 104.5.273.</w:t>
      </w:r>
    </w:p>
    <w:p w14:paraId="6142672A" w14:textId="77777777" w:rsidR="006770BD" w:rsidRDefault="006A3F04">
      <w:pPr>
        <w:pStyle w:val="BodyText"/>
        <w:spacing w:before="1" w:line="256" w:lineRule="auto"/>
        <w:ind w:left="379" w:right="220" w:hanging="217"/>
      </w:pPr>
      <w:r>
        <w:t>C.</w:t>
      </w:r>
      <w:r>
        <w:rPr>
          <w:spacing w:val="-13"/>
        </w:rPr>
        <w:t xml:space="preserve"> </w:t>
      </w:r>
      <w:r>
        <w:t>M.</w:t>
      </w:r>
      <w:r>
        <w:rPr>
          <w:spacing w:val="-13"/>
        </w:rPr>
        <w:t xml:space="preserve"> </w:t>
      </w:r>
      <w:r>
        <w:t>Booth</w:t>
      </w:r>
      <w:r>
        <w:rPr>
          <w:spacing w:val="-13"/>
        </w:rPr>
        <w:t xml:space="preserve"> </w:t>
      </w:r>
      <w:r>
        <w:t>and</w:t>
      </w:r>
      <w:r>
        <w:rPr>
          <w:spacing w:val="-13"/>
        </w:rPr>
        <w:t xml:space="preserve"> </w:t>
      </w:r>
      <w:r>
        <w:t>J.</w:t>
      </w:r>
      <w:r>
        <w:rPr>
          <w:spacing w:val="-13"/>
        </w:rPr>
        <w:t xml:space="preserve"> </w:t>
      </w:r>
      <w:r>
        <w:t>Schaye.</w:t>
      </w:r>
      <w:r>
        <w:rPr>
          <w:spacing w:val="1"/>
        </w:rPr>
        <w:t xml:space="preserve"> </w:t>
      </w:r>
      <w:r>
        <w:t>Cosmological</w:t>
      </w:r>
      <w:r>
        <w:rPr>
          <w:spacing w:val="-13"/>
        </w:rPr>
        <w:t xml:space="preserve"> </w:t>
      </w:r>
      <w:r>
        <w:t>simulations</w:t>
      </w:r>
      <w:r>
        <w:rPr>
          <w:spacing w:val="-13"/>
        </w:rPr>
        <w:t xml:space="preserve"> </w:t>
      </w:r>
      <w:r>
        <w:t>of</w:t>
      </w:r>
      <w:r>
        <w:rPr>
          <w:spacing w:val="-13"/>
        </w:rPr>
        <w:t xml:space="preserve"> </w:t>
      </w:r>
      <w:r>
        <w:t>the</w:t>
      </w:r>
      <w:r>
        <w:rPr>
          <w:spacing w:val="-13"/>
        </w:rPr>
        <w:t xml:space="preserve"> </w:t>
      </w:r>
      <w:r>
        <w:t>growth</w:t>
      </w:r>
      <w:r>
        <w:rPr>
          <w:spacing w:val="-13"/>
        </w:rPr>
        <w:t xml:space="preserve"> </w:t>
      </w:r>
      <w:r>
        <w:t>of</w:t>
      </w:r>
      <w:r>
        <w:rPr>
          <w:spacing w:val="-13"/>
        </w:rPr>
        <w:t xml:space="preserve"> </w:t>
      </w:r>
      <w:r>
        <w:t>supermassive</w:t>
      </w:r>
      <w:r>
        <w:rPr>
          <w:spacing w:val="-13"/>
        </w:rPr>
        <w:t xml:space="preserve"> </w:t>
      </w:r>
      <w:r>
        <w:t>black</w:t>
      </w:r>
      <w:r>
        <w:rPr>
          <w:spacing w:val="-13"/>
        </w:rPr>
        <w:t xml:space="preserve"> </w:t>
      </w:r>
      <w:r>
        <w:t>holes</w:t>
      </w:r>
      <w:r>
        <w:rPr>
          <w:spacing w:val="-13"/>
        </w:rPr>
        <w:t xml:space="preserve"> </w:t>
      </w:r>
      <w:r>
        <w:t>and</w:t>
      </w:r>
      <w:r>
        <w:rPr>
          <w:spacing w:val="-13"/>
        </w:rPr>
        <w:t xml:space="preserve"> </w:t>
      </w:r>
      <w:r>
        <w:t xml:space="preserve">feedback from active galactic nuclei: method and tests. </w:t>
      </w:r>
      <w:r>
        <w:rPr>
          <w:i/>
        </w:rPr>
        <w:t>MNRAS</w:t>
      </w:r>
      <w:r>
        <w:t>, 398:53–74, Sept 2009. doi: 10.1111/j.1365-2966.</w:t>
      </w:r>
      <w:bookmarkStart w:id="151" w:name="_bookmark32"/>
      <w:bookmarkEnd w:id="151"/>
      <w:r>
        <w:t xml:space="preserve"> 2009.15043.x.</w:t>
      </w:r>
    </w:p>
    <w:p w14:paraId="4B7C99FD" w14:textId="77777777" w:rsidR="006770BD" w:rsidRDefault="006A3F04">
      <w:pPr>
        <w:pStyle w:val="ListParagraph"/>
        <w:numPr>
          <w:ilvl w:val="0"/>
          <w:numId w:val="3"/>
        </w:numPr>
        <w:tabs>
          <w:tab w:val="left" w:pos="399"/>
        </w:tabs>
        <w:spacing w:before="1" w:line="256" w:lineRule="auto"/>
        <w:ind w:right="220" w:hanging="217"/>
        <w:jc w:val="both"/>
      </w:pPr>
      <w:r>
        <w:t xml:space="preserve">Cielo, </w:t>
      </w:r>
      <w:r>
        <w:rPr>
          <w:spacing w:val="-15"/>
        </w:rPr>
        <w:t xml:space="preserve">V. </w:t>
      </w:r>
      <w:r>
        <w:t xml:space="preserve">Antonuccio-Delogu, A. </w:t>
      </w:r>
      <w:r>
        <w:rPr>
          <w:spacing w:val="-15"/>
        </w:rPr>
        <w:t xml:space="preserve">V. </w:t>
      </w:r>
      <w:r>
        <w:t xml:space="preserve">Macciò, A. D. Romeo, and J. Silk. 3D simulations of the early stages of </w:t>
      </w:r>
      <w:r>
        <w:rPr>
          <w:spacing w:val="-3"/>
        </w:rPr>
        <w:t xml:space="preserve">AGN </w:t>
      </w:r>
      <w:r>
        <w:t xml:space="preserve">jets: geometry, thermodynamics and backflow. </w:t>
      </w:r>
      <w:r>
        <w:rPr>
          <w:i/>
        </w:rPr>
        <w:t>MNRAS</w:t>
      </w:r>
      <w:r>
        <w:t>, 439:2903–2916, Apr 2014. doi:</w:t>
      </w:r>
      <w:r>
        <w:rPr>
          <w:spacing w:val="-17"/>
        </w:rPr>
        <w:t xml:space="preserve"> </w:t>
      </w:r>
      <w:r>
        <w:t>10.1093/</w:t>
      </w:r>
      <w:bookmarkStart w:id="152" w:name="_bookmark33"/>
      <w:bookmarkEnd w:id="152"/>
      <w:r>
        <w:t xml:space="preserve"> mnras/stu161.</w:t>
      </w:r>
    </w:p>
    <w:p w14:paraId="062C4FB0" w14:textId="77777777" w:rsidR="006770BD" w:rsidRDefault="006A3F04">
      <w:pPr>
        <w:pStyle w:val="ListParagraph"/>
        <w:numPr>
          <w:ilvl w:val="0"/>
          <w:numId w:val="3"/>
        </w:numPr>
        <w:tabs>
          <w:tab w:val="left" w:pos="399"/>
        </w:tabs>
        <w:spacing w:before="1" w:line="256" w:lineRule="auto"/>
        <w:ind w:right="220" w:hanging="217"/>
        <w:jc w:val="both"/>
      </w:pPr>
      <w:r>
        <w:t>Costa, D. Sijacki, and M. G. Haehnelt. Feedback from active galactic nuclei: energy- versus momentum-</w:t>
      </w:r>
      <w:bookmarkStart w:id="153" w:name="_bookmark34"/>
      <w:bookmarkEnd w:id="153"/>
      <w:r>
        <w:t xml:space="preserve"> driving. </w:t>
      </w:r>
      <w:r>
        <w:rPr>
          <w:i/>
        </w:rPr>
        <w:t>MNRAS</w:t>
      </w:r>
      <w:r>
        <w:t>, 444:2355–2376, Nov 2014. doi:</w:t>
      </w:r>
      <w:r>
        <w:rPr>
          <w:spacing w:val="46"/>
        </w:rPr>
        <w:t xml:space="preserve"> </w:t>
      </w:r>
      <w:r>
        <w:t>10.1093/mnras/stu1632.</w:t>
      </w:r>
    </w:p>
    <w:p w14:paraId="6CF9BF11" w14:textId="77777777" w:rsidR="006770BD" w:rsidRDefault="006A3F04">
      <w:pPr>
        <w:pStyle w:val="BodyText"/>
        <w:spacing w:line="256" w:lineRule="auto"/>
        <w:ind w:left="379" w:right="220" w:hanging="217"/>
      </w:pPr>
      <w:r>
        <w:t>R. A. Crain et al. The EAGLE simulations of galaxy formation: calibration of subgrid physics and model</w:t>
      </w:r>
      <w:bookmarkStart w:id="154" w:name="_bookmark35"/>
      <w:bookmarkEnd w:id="154"/>
      <w:r>
        <w:t xml:space="preserve"> variations. </w:t>
      </w:r>
      <w:r>
        <w:rPr>
          <w:i/>
        </w:rPr>
        <w:t>MNRAS</w:t>
      </w:r>
      <w:r>
        <w:t>, 450:1937–1961, June 2015. doi: 10.1093/mnras/stv725.</w:t>
      </w:r>
    </w:p>
    <w:p w14:paraId="4423EEDB" w14:textId="77777777" w:rsidR="006770BD" w:rsidRDefault="006A3F04">
      <w:pPr>
        <w:pStyle w:val="BodyText"/>
        <w:spacing w:before="1" w:line="256" w:lineRule="auto"/>
        <w:ind w:left="379" w:right="220" w:hanging="217"/>
      </w:pPr>
      <w:r>
        <w:t>M.</w:t>
      </w:r>
      <w:r>
        <w:rPr>
          <w:spacing w:val="-11"/>
        </w:rPr>
        <w:t xml:space="preserve"> </w:t>
      </w:r>
      <w:r>
        <w:t>Curtis</w:t>
      </w:r>
      <w:r>
        <w:rPr>
          <w:spacing w:val="-11"/>
        </w:rPr>
        <w:t xml:space="preserve"> </w:t>
      </w:r>
      <w:r>
        <w:t>and</w:t>
      </w:r>
      <w:r>
        <w:rPr>
          <w:spacing w:val="-11"/>
        </w:rPr>
        <w:t xml:space="preserve"> </w:t>
      </w:r>
      <w:r>
        <w:t>D.</w:t>
      </w:r>
      <w:r>
        <w:rPr>
          <w:spacing w:val="-11"/>
        </w:rPr>
        <w:t xml:space="preserve"> </w:t>
      </w:r>
      <w:r>
        <w:t>Sijacki.</w:t>
      </w:r>
      <w:r>
        <w:rPr>
          <w:spacing w:val="5"/>
        </w:rPr>
        <w:t xml:space="preserve"> </w:t>
      </w:r>
      <w:r>
        <w:t>Resolving</w:t>
      </w:r>
      <w:r>
        <w:rPr>
          <w:spacing w:val="-11"/>
        </w:rPr>
        <w:t xml:space="preserve"> </w:t>
      </w:r>
      <w:r>
        <w:t>flows</w:t>
      </w:r>
      <w:r>
        <w:rPr>
          <w:spacing w:val="-11"/>
        </w:rPr>
        <w:t xml:space="preserve"> </w:t>
      </w:r>
      <w:r>
        <w:t>around</w:t>
      </w:r>
      <w:r>
        <w:rPr>
          <w:spacing w:val="-11"/>
        </w:rPr>
        <w:t xml:space="preserve"> </w:t>
      </w:r>
      <w:r>
        <w:t>black</w:t>
      </w:r>
      <w:r>
        <w:rPr>
          <w:spacing w:val="-11"/>
        </w:rPr>
        <w:t xml:space="preserve"> </w:t>
      </w:r>
      <w:r>
        <w:t>holes:</w:t>
      </w:r>
      <w:r>
        <w:rPr>
          <w:spacing w:val="1"/>
        </w:rPr>
        <w:t xml:space="preserve"> </w:t>
      </w:r>
      <w:r>
        <w:t>numerical</w:t>
      </w:r>
      <w:r>
        <w:rPr>
          <w:spacing w:val="-11"/>
        </w:rPr>
        <w:t xml:space="preserve"> </w:t>
      </w:r>
      <w:r>
        <w:t>technique</w:t>
      </w:r>
      <w:r>
        <w:rPr>
          <w:spacing w:val="-11"/>
        </w:rPr>
        <w:t xml:space="preserve"> </w:t>
      </w:r>
      <w:r>
        <w:t>and</w:t>
      </w:r>
      <w:r>
        <w:rPr>
          <w:spacing w:val="-11"/>
        </w:rPr>
        <w:t xml:space="preserve"> </w:t>
      </w:r>
      <w:r>
        <w:t>applications.</w:t>
      </w:r>
      <w:r>
        <w:rPr>
          <w:spacing w:val="5"/>
        </w:rPr>
        <w:t xml:space="preserve"> </w:t>
      </w:r>
      <w:r>
        <w:rPr>
          <w:i/>
        </w:rPr>
        <w:t>MNRAS</w:t>
      </w:r>
      <w:r>
        <w:t>,</w:t>
      </w:r>
      <w:bookmarkStart w:id="155" w:name="_bookmark36"/>
      <w:bookmarkEnd w:id="155"/>
      <w:r>
        <w:t xml:space="preserve"> 454:3445–3463, Dec 2015. doi:</w:t>
      </w:r>
      <w:r>
        <w:rPr>
          <w:spacing w:val="-25"/>
        </w:rPr>
        <w:t xml:space="preserve"> </w:t>
      </w:r>
      <w:r>
        <w:t>10.1093/mnras/stv2246.</w:t>
      </w:r>
    </w:p>
    <w:p w14:paraId="318F0ED1" w14:textId="35D72B7C" w:rsidR="006770BD" w:rsidRDefault="00200F4C">
      <w:pPr>
        <w:pStyle w:val="BodyText"/>
        <w:spacing w:line="256" w:lineRule="auto"/>
        <w:ind w:left="379" w:right="220" w:hanging="217"/>
      </w:pPr>
      <w:r>
        <w:rPr>
          <w:noProof/>
          <w:lang w:val="en-GB" w:eastAsia="en-GB"/>
        </w:rPr>
        <mc:AlternateContent>
          <mc:Choice Requires="wps">
            <w:drawing>
              <wp:anchor distT="0" distB="0" distL="114300" distR="114300" simplePos="0" relativeHeight="251678720" behindDoc="1" locked="0" layoutInCell="1" allowOverlap="1" wp14:anchorId="2E6E7DFB" wp14:editId="68559237">
                <wp:simplePos x="0" y="0"/>
                <wp:positionH relativeFrom="page">
                  <wp:posOffset>5205095</wp:posOffset>
                </wp:positionH>
                <wp:positionV relativeFrom="paragraph">
                  <wp:posOffset>22860</wp:posOffset>
                </wp:positionV>
                <wp:extent cx="107950" cy="240665"/>
                <wp:effectExtent l="4445" t="2540" r="1905" b="444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D78C0" w14:textId="77777777" w:rsidR="006A3F04" w:rsidRDefault="006A3F04">
                            <w:pPr>
                              <w:spacing w:line="334" w:lineRule="exact"/>
                              <w:rPr>
                                <w:rFonts w:ascii="Meiryo" w:hAnsi="Meiryo"/>
                                <w:i/>
                              </w:rPr>
                            </w:pPr>
                            <w:r>
                              <w:rPr>
                                <w:rFonts w:ascii="Meiryo" w:hAnsi="Meiryo"/>
                                <w:i/>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E7DFB" id="Text Box 2" o:spid="_x0000_s1061" type="#_x0000_t202" style="position:absolute;left:0;text-align:left;margin-left:409.85pt;margin-top:1.8pt;width:8.5pt;height:18.9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7JzrgIAALE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" filled="f" stroked="f">
                <v:textbox inset="0,0,0,0">
                  <w:txbxContent>
                    <w:p w14:paraId="4BFD78C0" w14:textId="77777777" w:rsidR="006A3F04" w:rsidRDefault="006A3F04">
                      <w:pPr>
                        <w:spacing w:line="334" w:lineRule="exact"/>
                        <w:rPr>
                          <w:rFonts w:ascii="Meiryo" w:hAnsi="Meiryo"/>
                          <w:i/>
                        </w:rPr>
                      </w:pPr>
                      <w:r>
                        <w:rPr>
                          <w:rFonts w:ascii="Meiryo" w:hAnsi="Meiryo"/>
                          <w:i/>
                          <w:w w:val="95"/>
                        </w:rPr>
                        <w:t>∼</w:t>
                      </w:r>
                    </w:p>
                  </w:txbxContent>
                </v:textbox>
                <w10:wrap anchorx="page"/>
              </v:shape>
            </w:pict>
          </mc:Fallback>
        </mc:AlternateContent>
      </w:r>
      <w:r w:rsidR="006A3F04">
        <w:t xml:space="preserve">M. Curtis and D. Sijacki. Powerful quasar outflow in a massive disc galaxy at </w:t>
      </w:r>
      <w:r w:rsidR="006A3F04">
        <w:rPr>
          <w:i/>
        </w:rPr>
        <w:t xml:space="preserve">z </w:t>
      </w:r>
      <w:r w:rsidR="006A3F04">
        <w:t xml:space="preserve">5. </w:t>
      </w:r>
      <w:r w:rsidR="006A3F04">
        <w:rPr>
          <w:i/>
        </w:rPr>
        <w:t>MNRAS</w:t>
      </w:r>
      <w:r w:rsidR="006A3F04">
        <w:t>, 457:L34–L38,</w:t>
      </w:r>
      <w:bookmarkStart w:id="156" w:name="_bookmark37"/>
      <w:bookmarkEnd w:id="156"/>
      <w:r w:rsidR="006A3F04">
        <w:t xml:space="preserve"> March 2016a. doi: 10.1093/mnrasl/slv199.</w:t>
      </w:r>
    </w:p>
    <w:p w14:paraId="583837CC" w14:textId="77777777" w:rsidR="006770BD" w:rsidRDefault="006A3F04">
      <w:pPr>
        <w:pStyle w:val="BodyText"/>
        <w:spacing w:before="1" w:line="256" w:lineRule="auto"/>
        <w:ind w:left="379" w:right="220" w:hanging="217"/>
      </w:pPr>
      <w:r>
        <w:t>M.</w:t>
      </w:r>
      <w:r>
        <w:rPr>
          <w:spacing w:val="-11"/>
        </w:rPr>
        <w:t xml:space="preserve"> </w:t>
      </w:r>
      <w:r>
        <w:t>Curtis</w:t>
      </w:r>
      <w:r>
        <w:rPr>
          <w:spacing w:val="-11"/>
        </w:rPr>
        <w:t xml:space="preserve"> </w:t>
      </w:r>
      <w:r>
        <w:t>and</w:t>
      </w:r>
      <w:r>
        <w:rPr>
          <w:spacing w:val="-11"/>
        </w:rPr>
        <w:t xml:space="preserve"> </w:t>
      </w:r>
      <w:r>
        <w:t>D.</w:t>
      </w:r>
      <w:r>
        <w:rPr>
          <w:spacing w:val="-11"/>
        </w:rPr>
        <w:t xml:space="preserve"> </w:t>
      </w:r>
      <w:r>
        <w:t>Sijacki.</w:t>
      </w:r>
      <w:r>
        <w:rPr>
          <w:spacing w:val="6"/>
        </w:rPr>
        <w:t xml:space="preserve"> </w:t>
      </w:r>
      <w:r>
        <w:t>Resolving</w:t>
      </w:r>
      <w:r>
        <w:rPr>
          <w:spacing w:val="-11"/>
        </w:rPr>
        <w:t xml:space="preserve"> </w:t>
      </w:r>
      <w:r>
        <w:t>flows</w:t>
      </w:r>
      <w:r>
        <w:rPr>
          <w:spacing w:val="-11"/>
        </w:rPr>
        <w:t xml:space="preserve"> </w:t>
      </w:r>
      <w:r>
        <w:t>around</w:t>
      </w:r>
      <w:r>
        <w:rPr>
          <w:spacing w:val="-11"/>
        </w:rPr>
        <w:t xml:space="preserve"> </w:t>
      </w:r>
      <w:r>
        <w:t>black</w:t>
      </w:r>
      <w:r>
        <w:rPr>
          <w:spacing w:val="-11"/>
        </w:rPr>
        <w:t xml:space="preserve"> </w:t>
      </w:r>
      <w:r>
        <w:t>holes:</w:t>
      </w:r>
      <w:r>
        <w:rPr>
          <w:spacing w:val="2"/>
        </w:rPr>
        <w:t xml:space="preserve"> </w:t>
      </w:r>
      <w:r>
        <w:t>the</w:t>
      </w:r>
      <w:r>
        <w:rPr>
          <w:spacing w:val="-11"/>
        </w:rPr>
        <w:t xml:space="preserve"> </w:t>
      </w:r>
      <w:r>
        <w:t>impact</w:t>
      </w:r>
      <w:r>
        <w:rPr>
          <w:spacing w:val="-11"/>
        </w:rPr>
        <w:t xml:space="preserve"> </w:t>
      </w:r>
      <w:r>
        <w:t>of</w:t>
      </w:r>
      <w:r>
        <w:rPr>
          <w:spacing w:val="-11"/>
        </w:rPr>
        <w:t xml:space="preserve"> </w:t>
      </w:r>
      <w:r>
        <w:t>gas</w:t>
      </w:r>
      <w:r>
        <w:rPr>
          <w:spacing w:val="-11"/>
        </w:rPr>
        <w:t xml:space="preserve"> </w:t>
      </w:r>
      <w:r>
        <w:t>angular</w:t>
      </w:r>
      <w:r>
        <w:rPr>
          <w:spacing w:val="-11"/>
        </w:rPr>
        <w:t xml:space="preserve"> </w:t>
      </w:r>
      <w:r>
        <w:t>momentum.</w:t>
      </w:r>
      <w:r>
        <w:rPr>
          <w:spacing w:val="6"/>
        </w:rPr>
        <w:t xml:space="preserve"> </w:t>
      </w:r>
      <w:r>
        <w:rPr>
          <w:i/>
        </w:rPr>
        <w:t>MNRAS</w:t>
      </w:r>
      <w:r>
        <w:t>,</w:t>
      </w:r>
      <w:bookmarkStart w:id="157" w:name="_bookmark38"/>
      <w:bookmarkEnd w:id="157"/>
      <w:r>
        <w:t xml:space="preserve"> 463:63–77, Nov 2016b. doi:</w:t>
      </w:r>
      <w:r>
        <w:rPr>
          <w:spacing w:val="-25"/>
        </w:rPr>
        <w:t xml:space="preserve"> </w:t>
      </w:r>
      <w:r>
        <w:t>10.1093/mnras/stw1944.</w:t>
      </w:r>
    </w:p>
    <w:p w14:paraId="7FC17F12" w14:textId="77777777" w:rsidR="006770BD" w:rsidRDefault="006A3F04">
      <w:pPr>
        <w:pStyle w:val="BodyText"/>
        <w:spacing w:before="1" w:line="256" w:lineRule="auto"/>
        <w:ind w:left="379" w:right="220" w:hanging="217"/>
      </w:pPr>
      <w:r>
        <w:t xml:space="preserve">R. Davé, R. Thompson, and </w:t>
      </w:r>
      <w:r>
        <w:rPr>
          <w:spacing w:val="-13"/>
        </w:rPr>
        <w:t xml:space="preserve">P. </w:t>
      </w:r>
      <w:r>
        <w:rPr>
          <w:spacing w:val="-9"/>
        </w:rPr>
        <w:t xml:space="preserve">F. </w:t>
      </w:r>
      <w:r>
        <w:t xml:space="preserve">Hopkins. </w:t>
      </w:r>
      <w:r>
        <w:rPr>
          <w:spacing w:val="-3"/>
        </w:rPr>
        <w:t xml:space="preserve">MUFASA: </w:t>
      </w:r>
      <w:r>
        <w:t>galaxy formation simulations with meshless hydrody-</w:t>
      </w:r>
      <w:bookmarkStart w:id="158" w:name="_bookmark39"/>
      <w:bookmarkEnd w:id="158"/>
      <w:r>
        <w:t xml:space="preserve"> namics. </w:t>
      </w:r>
      <w:r>
        <w:rPr>
          <w:i/>
        </w:rPr>
        <w:t>MNRAS</w:t>
      </w:r>
      <w:r>
        <w:t>, 462:3265–3284, Nov 2016. doi: 10.1093/mnras/stw1862.</w:t>
      </w:r>
    </w:p>
    <w:p w14:paraId="3D34E04F" w14:textId="77777777" w:rsidR="006770BD" w:rsidRDefault="006A3F04">
      <w:pPr>
        <w:pStyle w:val="BodyText"/>
        <w:spacing w:line="256" w:lineRule="auto"/>
        <w:ind w:left="379" w:right="220" w:hanging="217"/>
      </w:pPr>
      <w:r>
        <w:t xml:space="preserve">R. Edgar. A review of Bondi-Hoyle-Lyttleton accretion. </w:t>
      </w:r>
      <w:r>
        <w:rPr>
          <w:i/>
        </w:rPr>
        <w:t>New A.R.</w:t>
      </w:r>
      <w:r>
        <w:t>, 48:843–859, Sept 2004. doi: 10.1016/j.</w:t>
      </w:r>
      <w:bookmarkStart w:id="159" w:name="_bookmark40"/>
      <w:bookmarkEnd w:id="159"/>
      <w:r>
        <w:t xml:space="preserve"> newar.2004.06.001.</w:t>
      </w:r>
    </w:p>
    <w:p w14:paraId="308DF976" w14:textId="77777777" w:rsidR="006770BD" w:rsidRDefault="006A3F04">
      <w:pPr>
        <w:pStyle w:val="BodyText"/>
        <w:spacing w:before="1"/>
        <w:ind w:left="162"/>
        <w:jc w:val="left"/>
      </w:pPr>
      <w:bookmarkStart w:id="160" w:name="_bookmark41"/>
      <w:bookmarkEnd w:id="160"/>
      <w:r>
        <w:t xml:space="preserve">M. Elvis et al. Atlas of quasar energy distributions. </w:t>
      </w:r>
      <w:r>
        <w:rPr>
          <w:i/>
        </w:rPr>
        <w:t>ApJS</w:t>
      </w:r>
      <w:r>
        <w:t>, 95:1–68, Nov 1994. doi: 10.1086/192093.</w:t>
      </w:r>
    </w:p>
    <w:p w14:paraId="51A7F7A3" w14:textId="77777777" w:rsidR="006770BD" w:rsidRDefault="006A3F04">
      <w:pPr>
        <w:pStyle w:val="BodyText"/>
        <w:spacing w:before="18" w:line="256" w:lineRule="auto"/>
        <w:ind w:left="379" w:right="220" w:hanging="217"/>
      </w:pPr>
      <w:r>
        <w:t xml:space="preserve">E. Emsellem, </w:t>
      </w:r>
      <w:r>
        <w:rPr>
          <w:spacing w:val="-9"/>
        </w:rPr>
        <w:t xml:space="preserve">F. </w:t>
      </w:r>
      <w:r>
        <w:t xml:space="preserve">Renaud, </w:t>
      </w:r>
      <w:r>
        <w:rPr>
          <w:spacing w:val="-9"/>
        </w:rPr>
        <w:t xml:space="preserve">F.  </w:t>
      </w:r>
      <w:r>
        <w:t xml:space="preserve">Bournaud, B. Elmegreen, </w:t>
      </w:r>
      <w:r>
        <w:rPr>
          <w:spacing w:val="-9"/>
        </w:rPr>
        <w:t xml:space="preserve">F.  </w:t>
      </w:r>
      <w:r>
        <w:t>Combes, and J. M. Gabor.  The interplay between  a galactic bar and a supermassive black hole: nuclear fuelling in a subparsec resolution galaxy simulation.</w:t>
      </w:r>
      <w:bookmarkStart w:id="161" w:name="_bookmark42"/>
      <w:bookmarkEnd w:id="161"/>
      <w:r>
        <w:t xml:space="preserve"> </w:t>
      </w:r>
      <w:r>
        <w:rPr>
          <w:i/>
        </w:rPr>
        <w:t>MNRAS</w:t>
      </w:r>
      <w:r>
        <w:t>, 446:2468–2482, Jan 2015. doi:</w:t>
      </w:r>
      <w:r>
        <w:rPr>
          <w:spacing w:val="-27"/>
        </w:rPr>
        <w:t xml:space="preserve"> </w:t>
      </w:r>
      <w:r>
        <w:t>10.1093/mnras/stu2209.</w:t>
      </w:r>
    </w:p>
    <w:p w14:paraId="33D404E7" w14:textId="77777777" w:rsidR="006770BD" w:rsidRDefault="006A3F04">
      <w:pPr>
        <w:pStyle w:val="BodyText"/>
        <w:spacing w:before="1" w:line="256" w:lineRule="auto"/>
        <w:ind w:left="379" w:right="220" w:hanging="217"/>
      </w:pPr>
      <w:r>
        <w:t xml:space="preserve">A. C. Fabian. Observational Evidence of Active Galactic Nuclei Feedback. </w:t>
      </w:r>
      <w:r>
        <w:rPr>
          <w:i/>
        </w:rPr>
        <w:t>ARA&amp;A</w:t>
      </w:r>
      <w:r>
        <w:t>, 50:455–489, Sept 2012.</w:t>
      </w:r>
      <w:bookmarkStart w:id="162" w:name="_bookmark43"/>
      <w:bookmarkEnd w:id="162"/>
      <w:r>
        <w:t xml:space="preserve"> doi: 10.1146/annurev-astro-081811-125521.</w:t>
      </w:r>
    </w:p>
    <w:p w14:paraId="67CCDFD7" w14:textId="77777777" w:rsidR="006770BD" w:rsidRDefault="006A3F04">
      <w:pPr>
        <w:pStyle w:val="BodyText"/>
        <w:spacing w:line="256" w:lineRule="auto"/>
        <w:ind w:left="379" w:right="220" w:hanging="217"/>
      </w:pPr>
      <w:r>
        <w:rPr>
          <w:spacing w:val="-15"/>
        </w:rPr>
        <w:t>V.</w:t>
      </w:r>
      <w:r>
        <w:rPr>
          <w:spacing w:val="-8"/>
        </w:rPr>
        <w:t xml:space="preserve"> </w:t>
      </w:r>
      <w:r>
        <w:t>Gaibler,</w:t>
      </w:r>
      <w:r>
        <w:rPr>
          <w:spacing w:val="-7"/>
        </w:rPr>
        <w:t xml:space="preserve"> </w:t>
      </w:r>
      <w:r>
        <w:t>S.</w:t>
      </w:r>
      <w:r>
        <w:rPr>
          <w:spacing w:val="-8"/>
        </w:rPr>
        <w:t xml:space="preserve"> </w:t>
      </w:r>
      <w:r>
        <w:t>Khochfar,</w:t>
      </w:r>
      <w:r>
        <w:rPr>
          <w:spacing w:val="-7"/>
        </w:rPr>
        <w:t xml:space="preserve"> </w:t>
      </w:r>
      <w:r>
        <w:t>M.</w:t>
      </w:r>
      <w:r>
        <w:rPr>
          <w:spacing w:val="-8"/>
        </w:rPr>
        <w:t xml:space="preserve"> </w:t>
      </w:r>
      <w:r>
        <w:t>Krause,</w:t>
      </w:r>
      <w:r>
        <w:rPr>
          <w:spacing w:val="-7"/>
        </w:rPr>
        <w:t xml:space="preserve"> </w:t>
      </w:r>
      <w:r>
        <w:t>and</w:t>
      </w:r>
      <w:r>
        <w:rPr>
          <w:spacing w:val="-8"/>
        </w:rPr>
        <w:t xml:space="preserve"> </w:t>
      </w:r>
      <w:r>
        <w:t>J.</w:t>
      </w:r>
      <w:r>
        <w:rPr>
          <w:spacing w:val="-8"/>
        </w:rPr>
        <w:t xml:space="preserve"> </w:t>
      </w:r>
      <w:r>
        <w:t>Silk.</w:t>
      </w:r>
      <w:r>
        <w:rPr>
          <w:spacing w:val="11"/>
        </w:rPr>
        <w:t xml:space="preserve"> </w:t>
      </w:r>
      <w:r>
        <w:t>Jet-induced</w:t>
      </w:r>
      <w:r>
        <w:rPr>
          <w:spacing w:val="-8"/>
        </w:rPr>
        <w:t xml:space="preserve"> </w:t>
      </w:r>
      <w:r>
        <w:t>star</w:t>
      </w:r>
      <w:r>
        <w:rPr>
          <w:spacing w:val="-8"/>
        </w:rPr>
        <w:t xml:space="preserve"> </w:t>
      </w:r>
      <w:r>
        <w:t>formation</w:t>
      </w:r>
      <w:r>
        <w:rPr>
          <w:spacing w:val="-8"/>
        </w:rPr>
        <w:t xml:space="preserve"> </w:t>
      </w:r>
      <w:r>
        <w:t>in</w:t>
      </w:r>
      <w:r>
        <w:rPr>
          <w:spacing w:val="-8"/>
        </w:rPr>
        <w:t xml:space="preserve"> </w:t>
      </w:r>
      <w:r>
        <w:t>gas-rich</w:t>
      </w:r>
      <w:r>
        <w:rPr>
          <w:spacing w:val="-8"/>
        </w:rPr>
        <w:t xml:space="preserve"> </w:t>
      </w:r>
      <w:r>
        <w:t>galaxies.</w:t>
      </w:r>
      <w:r>
        <w:rPr>
          <w:spacing w:val="11"/>
        </w:rPr>
        <w:t xml:space="preserve"> </w:t>
      </w:r>
      <w:r>
        <w:rPr>
          <w:i/>
        </w:rPr>
        <w:t>MNRAS</w:t>
      </w:r>
      <w:r>
        <w:t>,</w:t>
      </w:r>
      <w:r>
        <w:rPr>
          <w:spacing w:val="-8"/>
        </w:rPr>
        <w:t xml:space="preserve"> </w:t>
      </w:r>
      <w:r>
        <w:t>425:</w:t>
      </w:r>
      <w:bookmarkStart w:id="163" w:name="_bookmark44"/>
      <w:bookmarkEnd w:id="163"/>
      <w:r>
        <w:t xml:space="preserve"> 438–449, Sept 2012. doi:</w:t>
      </w:r>
      <w:r>
        <w:rPr>
          <w:spacing w:val="-24"/>
        </w:rPr>
        <w:t xml:space="preserve"> </w:t>
      </w:r>
      <w:r>
        <w:t>10.1111/j.1365-2966.2012.21479.x.</w:t>
      </w:r>
    </w:p>
    <w:p w14:paraId="39B437B6" w14:textId="77777777" w:rsidR="006770BD" w:rsidRDefault="006A3F04">
      <w:pPr>
        <w:pStyle w:val="BodyText"/>
        <w:spacing w:before="1" w:line="256" w:lineRule="auto"/>
        <w:ind w:left="379" w:right="220" w:hanging="217"/>
      </w:pPr>
      <w:r>
        <w:t>M.</w:t>
      </w:r>
      <w:r>
        <w:rPr>
          <w:spacing w:val="-9"/>
        </w:rPr>
        <w:t xml:space="preserve"> </w:t>
      </w:r>
      <w:r>
        <w:t>Gaspari,</w:t>
      </w:r>
      <w:r>
        <w:rPr>
          <w:spacing w:val="-9"/>
        </w:rPr>
        <w:t xml:space="preserve"> </w:t>
      </w:r>
      <w:r>
        <w:t>M.</w:t>
      </w:r>
      <w:r>
        <w:rPr>
          <w:spacing w:val="-9"/>
        </w:rPr>
        <w:t xml:space="preserve"> </w:t>
      </w:r>
      <w:r>
        <w:t>Ruszkowski,</w:t>
      </w:r>
      <w:r>
        <w:rPr>
          <w:spacing w:val="-9"/>
        </w:rPr>
        <w:t xml:space="preserve"> </w:t>
      </w:r>
      <w:r>
        <w:t>and</w:t>
      </w:r>
      <w:r>
        <w:rPr>
          <w:spacing w:val="-9"/>
        </w:rPr>
        <w:t xml:space="preserve"> </w:t>
      </w:r>
      <w:r>
        <w:t>S.</w:t>
      </w:r>
      <w:r>
        <w:rPr>
          <w:spacing w:val="-9"/>
        </w:rPr>
        <w:t xml:space="preserve"> </w:t>
      </w:r>
      <w:r>
        <w:rPr>
          <w:spacing w:val="-13"/>
        </w:rPr>
        <w:t>P.</w:t>
      </w:r>
      <w:r>
        <w:rPr>
          <w:spacing w:val="-9"/>
        </w:rPr>
        <w:t xml:space="preserve"> </w:t>
      </w:r>
      <w:r>
        <w:t>Oh.</w:t>
      </w:r>
      <w:r>
        <w:rPr>
          <w:spacing w:val="8"/>
        </w:rPr>
        <w:t xml:space="preserve"> </w:t>
      </w:r>
      <w:r>
        <w:t>Chaotic</w:t>
      </w:r>
      <w:r>
        <w:rPr>
          <w:spacing w:val="-9"/>
        </w:rPr>
        <w:t xml:space="preserve"> </w:t>
      </w:r>
      <w:r>
        <w:t>cold</w:t>
      </w:r>
      <w:r>
        <w:rPr>
          <w:spacing w:val="-9"/>
        </w:rPr>
        <w:t xml:space="preserve"> </w:t>
      </w:r>
      <w:r>
        <w:t>accretion</w:t>
      </w:r>
      <w:r>
        <w:rPr>
          <w:spacing w:val="-9"/>
        </w:rPr>
        <w:t xml:space="preserve"> </w:t>
      </w:r>
      <w:r>
        <w:t>on</w:t>
      </w:r>
      <w:r>
        <w:rPr>
          <w:spacing w:val="-9"/>
        </w:rPr>
        <w:t xml:space="preserve"> </w:t>
      </w:r>
      <w:r>
        <w:t>to</w:t>
      </w:r>
      <w:r>
        <w:rPr>
          <w:spacing w:val="-9"/>
        </w:rPr>
        <w:t xml:space="preserve"> </w:t>
      </w:r>
      <w:r>
        <w:t>black</w:t>
      </w:r>
      <w:r>
        <w:rPr>
          <w:spacing w:val="-9"/>
        </w:rPr>
        <w:t xml:space="preserve"> </w:t>
      </w:r>
      <w:r>
        <w:t>holes.</w:t>
      </w:r>
      <w:r>
        <w:rPr>
          <w:spacing w:val="8"/>
        </w:rPr>
        <w:t xml:space="preserve"> </w:t>
      </w:r>
      <w:r>
        <w:rPr>
          <w:i/>
        </w:rPr>
        <w:t>MNRAS</w:t>
      </w:r>
      <w:r>
        <w:t>,</w:t>
      </w:r>
      <w:r>
        <w:rPr>
          <w:spacing w:val="-9"/>
        </w:rPr>
        <w:t xml:space="preserve"> </w:t>
      </w:r>
      <w:r>
        <w:t>432:3401–3422,</w:t>
      </w:r>
      <w:bookmarkStart w:id="164" w:name="_bookmark45"/>
      <w:bookmarkEnd w:id="164"/>
      <w:r>
        <w:t xml:space="preserve"> July 2013. doi:</w:t>
      </w:r>
      <w:r>
        <w:rPr>
          <w:spacing w:val="-22"/>
        </w:rPr>
        <w:t xml:space="preserve"> </w:t>
      </w:r>
      <w:r>
        <w:t>10.1093/mnras/stt692.</w:t>
      </w:r>
    </w:p>
    <w:p w14:paraId="51CA1D94" w14:textId="77777777" w:rsidR="006770BD" w:rsidRDefault="006A3F04">
      <w:pPr>
        <w:pStyle w:val="BodyText"/>
        <w:spacing w:before="1"/>
        <w:ind w:left="162"/>
        <w:jc w:val="left"/>
      </w:pPr>
      <w:r>
        <w:t>J. E. Greene, C. Y. Peng, M. Kim, C.-Y. Kuo, J. A. Braatz, C. M. V. Impellizzeri, J. J. Condon, K. Y. Lo,</w:t>
      </w:r>
    </w:p>
    <w:p w14:paraId="51DD9626" w14:textId="77777777" w:rsidR="006770BD" w:rsidRDefault="006A3F04">
      <w:pPr>
        <w:pStyle w:val="BodyText"/>
        <w:spacing w:before="18"/>
        <w:ind w:left="379"/>
        <w:jc w:val="left"/>
      </w:pPr>
      <w:r>
        <w:t>C. Henkel, and M. J. Reid. Precise Black Hole Masses from Megamaser Disks: Black Hole-Bulge Relations</w:t>
      </w:r>
    </w:p>
    <w:p w14:paraId="3CD61269" w14:textId="77777777" w:rsidR="006770BD" w:rsidRDefault="006770BD">
      <w:pPr>
        <w:sectPr w:rsidR="006770BD">
          <w:footerReference w:type="default" r:id="rId81"/>
          <w:pgSz w:w="11910" w:h="16840"/>
          <w:pgMar w:top="1000" w:right="940" w:bottom="1580" w:left="1000" w:header="413" w:footer="1393" w:gutter="0"/>
          <w:cols w:space="720"/>
        </w:sectPr>
      </w:pPr>
    </w:p>
    <w:p w14:paraId="7B8D217B" w14:textId="77777777" w:rsidR="006770BD" w:rsidRDefault="006A3F04">
      <w:pPr>
        <w:pStyle w:val="BodyText"/>
        <w:spacing w:before="192"/>
        <w:ind w:left="379"/>
        <w:jc w:val="left"/>
      </w:pPr>
      <w:bookmarkStart w:id="165" w:name="_bookmark46"/>
      <w:bookmarkEnd w:id="165"/>
      <w:r>
        <w:lastRenderedPageBreak/>
        <w:t xml:space="preserve">at Low Mass. </w:t>
      </w:r>
      <w:r>
        <w:rPr>
          <w:i/>
        </w:rPr>
        <w:t>ApJ</w:t>
      </w:r>
      <w:r>
        <w:t>, 721:26–45, Sept 2010. doi: 10.1088/0004-637X/721/1/26.</w:t>
      </w:r>
    </w:p>
    <w:p w14:paraId="704A55A1" w14:textId="77777777" w:rsidR="006770BD" w:rsidRDefault="006A3F04">
      <w:pPr>
        <w:spacing w:before="18" w:line="256" w:lineRule="auto"/>
        <w:ind w:left="379" w:right="220" w:hanging="217"/>
        <w:jc w:val="both"/>
      </w:pPr>
      <w:r>
        <w:rPr>
          <w:spacing w:val="-9"/>
        </w:rPr>
        <w:t xml:space="preserve">F. </w:t>
      </w:r>
      <w:r>
        <w:t xml:space="preserve">Haardt, </w:t>
      </w:r>
      <w:r>
        <w:rPr>
          <w:spacing w:val="-15"/>
        </w:rPr>
        <w:t xml:space="preserve">V. </w:t>
      </w:r>
      <w:r>
        <w:t xml:space="preserve">Gorini, U. Moschella, A. </w:t>
      </w:r>
      <w:r>
        <w:rPr>
          <w:spacing w:val="-3"/>
        </w:rPr>
        <w:t xml:space="preserve">Treves, </w:t>
      </w:r>
      <w:r>
        <w:t xml:space="preserve">and M. Colpi, editors. </w:t>
      </w:r>
      <w:r>
        <w:rPr>
          <w:i/>
        </w:rPr>
        <w:t>Astrophysical Black Holes</w:t>
      </w:r>
      <w:r>
        <w:t>, volume 905</w:t>
      </w:r>
      <w:bookmarkStart w:id="166" w:name="_bookmark47"/>
      <w:bookmarkEnd w:id="166"/>
      <w:r>
        <w:t xml:space="preserve"> of </w:t>
      </w:r>
      <w:r>
        <w:rPr>
          <w:i/>
        </w:rPr>
        <w:t xml:space="preserve">Lecture Notes in Physics, Berlin Springer </w:t>
      </w:r>
      <w:r>
        <w:rPr>
          <w:i/>
          <w:spacing w:val="-5"/>
        </w:rPr>
        <w:t>Verlag</w:t>
      </w:r>
      <w:r>
        <w:rPr>
          <w:spacing w:val="-5"/>
        </w:rPr>
        <w:t xml:space="preserve">, </w:t>
      </w:r>
      <w:r>
        <w:t>2016. doi: 10.1007/978-3-319-19416-5.</w:t>
      </w:r>
    </w:p>
    <w:p w14:paraId="6EC3FBB2" w14:textId="77777777" w:rsidR="006770BD" w:rsidRDefault="006A3F04">
      <w:pPr>
        <w:pStyle w:val="BodyText"/>
        <w:spacing w:line="256" w:lineRule="auto"/>
        <w:ind w:left="379" w:right="220" w:hanging="217"/>
      </w:pPr>
      <w:r>
        <w:t>N.</w:t>
      </w:r>
      <w:r>
        <w:rPr>
          <w:spacing w:val="-7"/>
        </w:rPr>
        <w:t xml:space="preserve"> </w:t>
      </w:r>
      <w:r>
        <w:t>Häring</w:t>
      </w:r>
      <w:r>
        <w:rPr>
          <w:spacing w:val="-7"/>
        </w:rPr>
        <w:t xml:space="preserve"> </w:t>
      </w:r>
      <w:r>
        <w:t>and</w:t>
      </w:r>
      <w:r>
        <w:rPr>
          <w:spacing w:val="-7"/>
        </w:rPr>
        <w:t xml:space="preserve"> </w:t>
      </w:r>
      <w:r>
        <w:rPr>
          <w:spacing w:val="-5"/>
        </w:rPr>
        <w:t>H.-W.</w:t>
      </w:r>
      <w:r>
        <w:rPr>
          <w:spacing w:val="-7"/>
        </w:rPr>
        <w:t xml:space="preserve"> </w:t>
      </w:r>
      <w:r>
        <w:t>Rix.</w:t>
      </w:r>
      <w:r>
        <w:rPr>
          <w:spacing w:val="15"/>
        </w:rPr>
        <w:t xml:space="preserve"> </w:t>
      </w:r>
      <w:r>
        <w:t>On</w:t>
      </w:r>
      <w:r>
        <w:rPr>
          <w:spacing w:val="-7"/>
        </w:rPr>
        <w:t xml:space="preserve"> </w:t>
      </w:r>
      <w:r>
        <w:t>the</w:t>
      </w:r>
      <w:r>
        <w:rPr>
          <w:spacing w:val="-7"/>
        </w:rPr>
        <w:t xml:space="preserve"> </w:t>
      </w:r>
      <w:r>
        <w:t>Black</w:t>
      </w:r>
      <w:r>
        <w:rPr>
          <w:spacing w:val="-7"/>
        </w:rPr>
        <w:t xml:space="preserve"> </w:t>
      </w:r>
      <w:r>
        <w:t>Hole</w:t>
      </w:r>
      <w:r>
        <w:rPr>
          <w:spacing w:val="-7"/>
        </w:rPr>
        <w:t xml:space="preserve"> </w:t>
      </w:r>
      <w:r>
        <w:t>Mass-Bulge</w:t>
      </w:r>
      <w:r>
        <w:rPr>
          <w:spacing w:val="-7"/>
        </w:rPr>
        <w:t xml:space="preserve"> </w:t>
      </w:r>
      <w:r>
        <w:t>Mass</w:t>
      </w:r>
      <w:r>
        <w:rPr>
          <w:spacing w:val="-7"/>
        </w:rPr>
        <w:t xml:space="preserve"> </w:t>
      </w:r>
      <w:r>
        <w:t>Relation.</w:t>
      </w:r>
      <w:r>
        <w:rPr>
          <w:spacing w:val="15"/>
        </w:rPr>
        <w:t xml:space="preserve"> </w:t>
      </w:r>
      <w:r>
        <w:rPr>
          <w:i/>
        </w:rPr>
        <w:t>ApJ</w:t>
      </w:r>
      <w:r>
        <w:rPr>
          <w:i/>
          <w:spacing w:val="-7"/>
        </w:rPr>
        <w:t xml:space="preserve"> </w:t>
      </w:r>
      <w:r>
        <w:rPr>
          <w:i/>
        </w:rPr>
        <w:t>Lett.</w:t>
      </w:r>
      <w:r>
        <w:t>,</w:t>
      </w:r>
      <w:r>
        <w:rPr>
          <w:spacing w:val="-7"/>
        </w:rPr>
        <w:t xml:space="preserve"> </w:t>
      </w:r>
      <w:r>
        <w:t>604:L89–L92,</w:t>
      </w:r>
      <w:r>
        <w:rPr>
          <w:spacing w:val="-7"/>
        </w:rPr>
        <w:t xml:space="preserve"> </w:t>
      </w:r>
      <w:r>
        <w:t>Apr</w:t>
      </w:r>
      <w:r>
        <w:rPr>
          <w:spacing w:val="-7"/>
        </w:rPr>
        <w:t xml:space="preserve"> </w:t>
      </w:r>
      <w:r>
        <w:t>2004.</w:t>
      </w:r>
      <w:bookmarkStart w:id="167" w:name="_bookmark48"/>
      <w:bookmarkEnd w:id="167"/>
      <w:r>
        <w:t xml:space="preserve"> doi:</w:t>
      </w:r>
      <w:r>
        <w:rPr>
          <w:spacing w:val="10"/>
        </w:rPr>
        <w:t xml:space="preserve"> </w:t>
      </w:r>
      <w:r>
        <w:t>10.1086/383567.</w:t>
      </w:r>
    </w:p>
    <w:p w14:paraId="6F9BBF64" w14:textId="77777777" w:rsidR="006770BD" w:rsidRDefault="006A3F04">
      <w:pPr>
        <w:pStyle w:val="BodyText"/>
        <w:spacing w:before="1" w:line="256" w:lineRule="auto"/>
        <w:ind w:left="379" w:right="220" w:hanging="217"/>
      </w:pPr>
      <w:r>
        <w:rPr>
          <w:spacing w:val="-9"/>
        </w:rPr>
        <w:t>T.</w:t>
      </w:r>
      <w:r>
        <w:rPr>
          <w:spacing w:val="-11"/>
        </w:rPr>
        <w:t xml:space="preserve"> </w:t>
      </w:r>
      <w:r>
        <w:t>Heckman</w:t>
      </w:r>
      <w:r>
        <w:rPr>
          <w:spacing w:val="-11"/>
        </w:rPr>
        <w:t xml:space="preserve"> </w:t>
      </w:r>
      <w:r>
        <w:t>and</w:t>
      </w:r>
      <w:r>
        <w:rPr>
          <w:spacing w:val="-11"/>
        </w:rPr>
        <w:t xml:space="preserve"> </w:t>
      </w:r>
      <w:r>
        <w:rPr>
          <w:spacing w:val="-13"/>
        </w:rPr>
        <w:t>P.</w:t>
      </w:r>
      <w:r>
        <w:rPr>
          <w:spacing w:val="-11"/>
        </w:rPr>
        <w:t xml:space="preserve"> </w:t>
      </w:r>
      <w:r>
        <w:t>Best.</w:t>
      </w:r>
      <w:r>
        <w:rPr>
          <w:spacing w:val="5"/>
        </w:rPr>
        <w:t xml:space="preserve"> </w:t>
      </w:r>
      <w:r>
        <w:t>The</w:t>
      </w:r>
      <w:r>
        <w:rPr>
          <w:spacing w:val="-11"/>
        </w:rPr>
        <w:t xml:space="preserve"> </w:t>
      </w:r>
      <w:r>
        <w:t>Co-Evolution</w:t>
      </w:r>
      <w:r>
        <w:rPr>
          <w:spacing w:val="-11"/>
        </w:rPr>
        <w:t xml:space="preserve"> </w:t>
      </w:r>
      <w:r>
        <w:t>of</w:t>
      </w:r>
      <w:r>
        <w:rPr>
          <w:spacing w:val="-11"/>
        </w:rPr>
        <w:t xml:space="preserve"> </w:t>
      </w:r>
      <w:r>
        <w:t>Galaxies</w:t>
      </w:r>
      <w:r>
        <w:rPr>
          <w:spacing w:val="-11"/>
        </w:rPr>
        <w:t xml:space="preserve"> </w:t>
      </w:r>
      <w:r>
        <w:t>and</w:t>
      </w:r>
      <w:r>
        <w:rPr>
          <w:spacing w:val="-11"/>
        </w:rPr>
        <w:t xml:space="preserve"> </w:t>
      </w:r>
      <w:r>
        <w:t>Supermassive</w:t>
      </w:r>
      <w:r>
        <w:rPr>
          <w:spacing w:val="-11"/>
        </w:rPr>
        <w:t xml:space="preserve"> </w:t>
      </w:r>
      <w:r>
        <w:t>Black</w:t>
      </w:r>
      <w:r>
        <w:rPr>
          <w:spacing w:val="-11"/>
        </w:rPr>
        <w:t xml:space="preserve"> </w:t>
      </w:r>
      <w:r>
        <w:t>Holes:</w:t>
      </w:r>
      <w:r>
        <w:rPr>
          <w:spacing w:val="1"/>
        </w:rPr>
        <w:t xml:space="preserve"> </w:t>
      </w:r>
      <w:r>
        <w:t>Insights</w:t>
      </w:r>
      <w:r>
        <w:rPr>
          <w:spacing w:val="-11"/>
        </w:rPr>
        <w:t xml:space="preserve"> </w:t>
      </w:r>
      <w:r>
        <w:t>from</w:t>
      </w:r>
      <w:r>
        <w:rPr>
          <w:spacing w:val="-11"/>
        </w:rPr>
        <w:t xml:space="preserve"> </w:t>
      </w:r>
      <w:r>
        <w:t>Surveys</w:t>
      </w:r>
      <w:bookmarkStart w:id="168" w:name="_bookmark49"/>
      <w:bookmarkEnd w:id="168"/>
      <w:r>
        <w:t xml:space="preserve"> of the Contemporary Universe. </w:t>
      </w:r>
      <w:r>
        <w:rPr>
          <w:i/>
        </w:rPr>
        <w:t>ArXiv:1403.4620v1</w:t>
      </w:r>
      <w:r>
        <w:t>, March</w:t>
      </w:r>
      <w:r>
        <w:rPr>
          <w:spacing w:val="12"/>
        </w:rPr>
        <w:t xml:space="preserve"> </w:t>
      </w:r>
      <w:r>
        <w:t>2014.</w:t>
      </w:r>
    </w:p>
    <w:p w14:paraId="450A568A" w14:textId="77777777" w:rsidR="006770BD" w:rsidRDefault="006A3F04">
      <w:pPr>
        <w:pStyle w:val="BodyText"/>
        <w:spacing w:line="256" w:lineRule="auto"/>
        <w:ind w:left="379" w:right="220" w:hanging="217"/>
      </w:pPr>
      <w:r>
        <w:t xml:space="preserve">P. F. Hopkins and E. Quataert. How do massive black holes get their gas? </w:t>
      </w:r>
      <w:r>
        <w:rPr>
          <w:i/>
        </w:rPr>
        <w:t>MNRAS</w:t>
      </w:r>
      <w:r>
        <w:t>, 407:1529–1564, Sept</w:t>
      </w:r>
      <w:bookmarkStart w:id="169" w:name="_bookmark50"/>
      <w:bookmarkEnd w:id="169"/>
      <w:r>
        <w:t xml:space="preserve"> 2010. doi: 10.1111/j.1365-2966.2010.17064.x.</w:t>
      </w:r>
    </w:p>
    <w:p w14:paraId="38A6C5AC" w14:textId="77777777" w:rsidR="006770BD" w:rsidRDefault="006A3F04">
      <w:pPr>
        <w:pStyle w:val="BodyText"/>
        <w:spacing w:before="1" w:line="256" w:lineRule="auto"/>
        <w:ind w:left="379" w:right="220" w:hanging="217"/>
      </w:pPr>
      <w:r>
        <w:rPr>
          <w:spacing w:val="-13"/>
        </w:rPr>
        <w:t xml:space="preserve">P. </w:t>
      </w:r>
      <w:r>
        <w:rPr>
          <w:spacing w:val="-9"/>
        </w:rPr>
        <w:t xml:space="preserve">F. </w:t>
      </w:r>
      <w:r>
        <w:t>Hopkins and E. Quataert. An analytic model of angular momentum transport by gravitational torques: from</w:t>
      </w:r>
      <w:r>
        <w:rPr>
          <w:spacing w:val="-13"/>
        </w:rPr>
        <w:t xml:space="preserve"> </w:t>
      </w:r>
      <w:r>
        <w:t>galaxies</w:t>
      </w:r>
      <w:r>
        <w:rPr>
          <w:spacing w:val="-13"/>
        </w:rPr>
        <w:t xml:space="preserve"> </w:t>
      </w:r>
      <w:r>
        <w:t>to</w:t>
      </w:r>
      <w:r>
        <w:rPr>
          <w:spacing w:val="-13"/>
        </w:rPr>
        <w:t xml:space="preserve"> </w:t>
      </w:r>
      <w:r>
        <w:t>massive</w:t>
      </w:r>
      <w:r>
        <w:rPr>
          <w:spacing w:val="-13"/>
        </w:rPr>
        <w:t xml:space="preserve"> </w:t>
      </w:r>
      <w:r>
        <w:t>black</w:t>
      </w:r>
      <w:r>
        <w:rPr>
          <w:spacing w:val="-13"/>
        </w:rPr>
        <w:t xml:space="preserve"> </w:t>
      </w:r>
      <w:r>
        <w:t>holes.</w:t>
      </w:r>
      <w:r>
        <w:rPr>
          <w:spacing w:val="3"/>
        </w:rPr>
        <w:t xml:space="preserve"> </w:t>
      </w:r>
      <w:r>
        <w:rPr>
          <w:i/>
        </w:rPr>
        <w:t>MNRAS</w:t>
      </w:r>
      <w:r>
        <w:t>,</w:t>
      </w:r>
      <w:r>
        <w:rPr>
          <w:spacing w:val="-13"/>
        </w:rPr>
        <w:t xml:space="preserve"> </w:t>
      </w:r>
      <w:r>
        <w:t>415:1027–1050,</w:t>
      </w:r>
      <w:r>
        <w:rPr>
          <w:spacing w:val="-12"/>
        </w:rPr>
        <w:t xml:space="preserve"> </w:t>
      </w:r>
      <w:r>
        <w:t>Aug</w:t>
      </w:r>
      <w:r>
        <w:rPr>
          <w:spacing w:val="-13"/>
        </w:rPr>
        <w:t xml:space="preserve"> </w:t>
      </w:r>
      <w:r>
        <w:t>2011.</w:t>
      </w:r>
      <w:r>
        <w:rPr>
          <w:spacing w:val="3"/>
        </w:rPr>
        <w:t xml:space="preserve"> </w:t>
      </w:r>
      <w:r>
        <w:t>doi: 10.1111/j.1365-2966.2011.</w:t>
      </w:r>
      <w:bookmarkStart w:id="170" w:name="_bookmark51"/>
      <w:bookmarkEnd w:id="170"/>
      <w:r>
        <w:t xml:space="preserve"> 18542.x.</w:t>
      </w:r>
    </w:p>
    <w:p w14:paraId="70FA33A5" w14:textId="77777777" w:rsidR="006770BD" w:rsidRDefault="006A3F04">
      <w:pPr>
        <w:pStyle w:val="BodyText"/>
        <w:spacing w:before="1" w:line="256" w:lineRule="auto"/>
        <w:ind w:left="379" w:right="220" w:hanging="217"/>
      </w:pPr>
      <w:r>
        <w:rPr>
          <w:spacing w:val="-13"/>
        </w:rPr>
        <w:t xml:space="preserve">P. </w:t>
      </w:r>
      <w:r>
        <w:rPr>
          <w:spacing w:val="-9"/>
        </w:rPr>
        <w:t xml:space="preserve">F. </w:t>
      </w:r>
      <w:r>
        <w:t xml:space="preserve">Hopkins, L. Hernquist, </w:t>
      </w:r>
      <w:r>
        <w:rPr>
          <w:spacing w:val="-9"/>
        </w:rPr>
        <w:t xml:space="preserve">T. </w:t>
      </w:r>
      <w:r>
        <w:t>J. Cox, and D. Kereš. A Cosmological Framework for the Co-Evolution of Quasars,</w:t>
      </w:r>
      <w:r>
        <w:rPr>
          <w:spacing w:val="-9"/>
        </w:rPr>
        <w:t xml:space="preserve"> </w:t>
      </w:r>
      <w:r>
        <w:t>Supermassive</w:t>
      </w:r>
      <w:r>
        <w:rPr>
          <w:spacing w:val="-9"/>
        </w:rPr>
        <w:t xml:space="preserve"> </w:t>
      </w:r>
      <w:r>
        <w:t>Black</w:t>
      </w:r>
      <w:r>
        <w:rPr>
          <w:spacing w:val="-9"/>
        </w:rPr>
        <w:t xml:space="preserve"> </w:t>
      </w:r>
      <w:r>
        <w:t>Holes,</w:t>
      </w:r>
      <w:r>
        <w:rPr>
          <w:spacing w:val="-9"/>
        </w:rPr>
        <w:t xml:space="preserve"> </w:t>
      </w:r>
      <w:r>
        <w:t>and</w:t>
      </w:r>
      <w:r>
        <w:rPr>
          <w:spacing w:val="-9"/>
        </w:rPr>
        <w:t xml:space="preserve"> </w:t>
      </w:r>
      <w:r>
        <w:t>Elliptical</w:t>
      </w:r>
      <w:r>
        <w:rPr>
          <w:spacing w:val="-9"/>
        </w:rPr>
        <w:t xml:space="preserve"> </w:t>
      </w:r>
      <w:r>
        <w:t>Galaxies.</w:t>
      </w:r>
      <w:r>
        <w:rPr>
          <w:spacing w:val="-9"/>
        </w:rPr>
        <w:t xml:space="preserve"> </w:t>
      </w:r>
      <w:r>
        <w:t>I.</w:t>
      </w:r>
      <w:r>
        <w:rPr>
          <w:spacing w:val="-9"/>
        </w:rPr>
        <w:t xml:space="preserve"> </w:t>
      </w:r>
      <w:r>
        <w:t>Galaxy</w:t>
      </w:r>
      <w:r>
        <w:rPr>
          <w:spacing w:val="-9"/>
        </w:rPr>
        <w:t xml:space="preserve"> </w:t>
      </w:r>
      <w:r>
        <w:t>Mergers</w:t>
      </w:r>
      <w:r>
        <w:rPr>
          <w:spacing w:val="-9"/>
        </w:rPr>
        <w:t xml:space="preserve"> </w:t>
      </w:r>
      <w:r>
        <w:t>and</w:t>
      </w:r>
      <w:r>
        <w:rPr>
          <w:spacing w:val="-9"/>
        </w:rPr>
        <w:t xml:space="preserve"> </w:t>
      </w:r>
      <w:r>
        <w:t>Quasar</w:t>
      </w:r>
      <w:r>
        <w:rPr>
          <w:spacing w:val="-9"/>
        </w:rPr>
        <w:t xml:space="preserve"> </w:t>
      </w:r>
      <w:r>
        <w:t>Activity.</w:t>
      </w:r>
      <w:r>
        <w:rPr>
          <w:spacing w:val="10"/>
        </w:rPr>
        <w:t xml:space="preserve"> </w:t>
      </w:r>
      <w:r>
        <w:rPr>
          <w:i/>
        </w:rPr>
        <w:t>ApJS</w:t>
      </w:r>
      <w:r>
        <w:t>,</w:t>
      </w:r>
      <w:bookmarkStart w:id="171" w:name="_bookmark52"/>
      <w:bookmarkEnd w:id="171"/>
      <w:r>
        <w:t xml:space="preserve"> 175:356–389, Apr 2008. doi:</w:t>
      </w:r>
      <w:r>
        <w:rPr>
          <w:spacing w:val="-24"/>
        </w:rPr>
        <w:t xml:space="preserve"> </w:t>
      </w:r>
      <w:r>
        <w:t>10.1086/524362.</w:t>
      </w:r>
    </w:p>
    <w:p w14:paraId="499C2AD1" w14:textId="77777777" w:rsidR="006770BD" w:rsidRDefault="006A3F04">
      <w:pPr>
        <w:pStyle w:val="BodyText"/>
        <w:spacing w:before="1" w:line="256" w:lineRule="auto"/>
        <w:ind w:left="379" w:right="220" w:hanging="217"/>
      </w:pPr>
      <w:r>
        <w:rPr>
          <w:spacing w:val="-13"/>
        </w:rPr>
        <w:t xml:space="preserve">P. </w:t>
      </w:r>
      <w:r>
        <w:rPr>
          <w:spacing w:val="-9"/>
        </w:rPr>
        <w:t xml:space="preserve">F. </w:t>
      </w:r>
      <w:r>
        <w:t xml:space="preserve">Hopkins, </w:t>
      </w:r>
      <w:r>
        <w:rPr>
          <w:spacing w:val="-13"/>
        </w:rPr>
        <w:t xml:space="preserve">P. </w:t>
      </w:r>
      <w:r>
        <w:rPr>
          <w:spacing w:val="-4"/>
        </w:rPr>
        <w:t xml:space="preserve">Torrey,  </w:t>
      </w:r>
      <w:r>
        <w:t xml:space="preserve">C.-A. Faucher-Giguère, E. Quataert, and N. Murray.  Stellar and quasar feedback  in concert: effects on </w:t>
      </w:r>
      <w:r>
        <w:rPr>
          <w:spacing w:val="-3"/>
        </w:rPr>
        <w:t xml:space="preserve">AGN </w:t>
      </w:r>
      <w:r>
        <w:t xml:space="preserve">accretion, obscuration, and outflows. </w:t>
      </w:r>
      <w:r>
        <w:rPr>
          <w:i/>
        </w:rPr>
        <w:t>MNRAS</w:t>
      </w:r>
      <w:r>
        <w:t>, 458:816–831, May 2016. doi:</w:t>
      </w:r>
      <w:bookmarkStart w:id="172" w:name="_bookmark53"/>
      <w:bookmarkEnd w:id="172"/>
      <w:r>
        <w:t xml:space="preserve"> 10.1093/mnras/stw289.</w:t>
      </w:r>
    </w:p>
    <w:p w14:paraId="072360BB" w14:textId="77777777" w:rsidR="006770BD" w:rsidRDefault="006A3F04">
      <w:pPr>
        <w:pStyle w:val="BodyText"/>
        <w:spacing w:before="1" w:line="256" w:lineRule="auto"/>
        <w:ind w:left="379" w:right="220" w:hanging="217"/>
      </w:pPr>
      <w:r>
        <w:t xml:space="preserve">P. F Hopkins et al. FIRE-2 Simulations: Physics versus Numerics in Galaxy Formation. </w:t>
      </w:r>
      <w:r>
        <w:rPr>
          <w:i/>
        </w:rPr>
        <w:t>ArXiv e-prints</w:t>
      </w:r>
      <w:r>
        <w:t>, Feb</w:t>
      </w:r>
      <w:bookmarkStart w:id="173" w:name="_bookmark54"/>
      <w:bookmarkEnd w:id="173"/>
      <w:r>
        <w:t xml:space="preserve"> 2017.</w:t>
      </w:r>
    </w:p>
    <w:p w14:paraId="7342A060" w14:textId="77777777" w:rsidR="006770BD" w:rsidRDefault="006A3F04">
      <w:pPr>
        <w:spacing w:line="256" w:lineRule="auto"/>
        <w:ind w:left="379" w:right="220" w:hanging="217"/>
        <w:jc w:val="both"/>
      </w:pPr>
      <w:r>
        <w:t xml:space="preserve">F. Hoyle and R. A. Lyttleton. The effect of interstellar matter on climatic variation. </w:t>
      </w:r>
      <w:r>
        <w:rPr>
          <w:i/>
        </w:rPr>
        <w:t>Proceedings of the</w:t>
      </w:r>
      <w:bookmarkStart w:id="174" w:name="_bookmark55"/>
      <w:bookmarkEnd w:id="174"/>
      <w:r>
        <w:rPr>
          <w:i/>
        </w:rPr>
        <w:t xml:space="preserve"> Cambridge Philosophical Society</w:t>
      </w:r>
      <w:r>
        <w:t>, 35:405, 1939. doi: 10.1017/S0305004100021150.</w:t>
      </w:r>
    </w:p>
    <w:p w14:paraId="5E0F76CA" w14:textId="77777777" w:rsidR="006770BD" w:rsidRDefault="006A3F04">
      <w:pPr>
        <w:pStyle w:val="BodyText"/>
        <w:spacing w:before="1" w:line="256" w:lineRule="auto"/>
        <w:ind w:left="379" w:right="220" w:hanging="217"/>
      </w:pPr>
      <w:r>
        <w:t>M.</w:t>
      </w:r>
      <w:r>
        <w:rPr>
          <w:spacing w:val="-7"/>
        </w:rPr>
        <w:t xml:space="preserve"> </w:t>
      </w:r>
      <w:r>
        <w:t>Huarte-Espinosa,</w:t>
      </w:r>
      <w:r>
        <w:rPr>
          <w:spacing w:val="-7"/>
        </w:rPr>
        <w:t xml:space="preserve"> </w:t>
      </w:r>
      <w:r>
        <w:t>M.</w:t>
      </w:r>
      <w:r>
        <w:rPr>
          <w:spacing w:val="-7"/>
        </w:rPr>
        <w:t xml:space="preserve"> </w:t>
      </w:r>
      <w:r>
        <w:t>Krause,</w:t>
      </w:r>
      <w:r>
        <w:rPr>
          <w:spacing w:val="-7"/>
        </w:rPr>
        <w:t xml:space="preserve"> </w:t>
      </w:r>
      <w:r>
        <w:t>and</w:t>
      </w:r>
      <w:r>
        <w:rPr>
          <w:spacing w:val="-7"/>
        </w:rPr>
        <w:t xml:space="preserve"> </w:t>
      </w:r>
      <w:r>
        <w:rPr>
          <w:spacing w:val="-13"/>
        </w:rPr>
        <w:t>P.</w:t>
      </w:r>
      <w:r>
        <w:rPr>
          <w:spacing w:val="-7"/>
        </w:rPr>
        <w:t xml:space="preserve"> </w:t>
      </w:r>
      <w:r>
        <w:t>Alexander.</w:t>
      </w:r>
      <w:r>
        <w:rPr>
          <w:spacing w:val="15"/>
        </w:rPr>
        <w:t xml:space="preserve"> </w:t>
      </w:r>
      <w:r>
        <w:t>3D</w:t>
      </w:r>
      <w:r>
        <w:rPr>
          <w:spacing w:val="-7"/>
        </w:rPr>
        <w:t xml:space="preserve"> </w:t>
      </w:r>
      <w:r>
        <w:t>magnetohydrodynamic</w:t>
      </w:r>
      <w:r>
        <w:rPr>
          <w:spacing w:val="-7"/>
        </w:rPr>
        <w:t xml:space="preserve"> </w:t>
      </w:r>
      <w:r>
        <w:t>simulations</w:t>
      </w:r>
      <w:r>
        <w:rPr>
          <w:spacing w:val="-7"/>
        </w:rPr>
        <w:t xml:space="preserve"> </w:t>
      </w:r>
      <w:r>
        <w:t>of</w:t>
      </w:r>
      <w:r>
        <w:rPr>
          <w:spacing w:val="-7"/>
        </w:rPr>
        <w:t xml:space="preserve"> </w:t>
      </w:r>
      <w:r>
        <w:t>the</w:t>
      </w:r>
      <w:r>
        <w:rPr>
          <w:spacing w:val="-7"/>
        </w:rPr>
        <w:t xml:space="preserve"> </w:t>
      </w:r>
      <w:r>
        <w:t>evolution</w:t>
      </w:r>
      <w:r>
        <w:rPr>
          <w:spacing w:val="-7"/>
        </w:rPr>
        <w:t xml:space="preserve"> </w:t>
      </w:r>
      <w:r>
        <w:t xml:space="preserve">of magnetic fields in Fanaroff-Riley class II radio sources. </w:t>
      </w:r>
      <w:r>
        <w:rPr>
          <w:i/>
        </w:rPr>
        <w:t>MNRAS</w:t>
      </w:r>
      <w:r>
        <w:t>, 417:382–399, Oct 2011. doi: 10.1111/j.</w:t>
      </w:r>
      <w:bookmarkStart w:id="175" w:name="_bookmark56"/>
      <w:bookmarkEnd w:id="175"/>
      <w:r>
        <w:t xml:space="preserve"> 1365-2966.2011.19271.x.</w:t>
      </w:r>
    </w:p>
    <w:p w14:paraId="124CFD3A" w14:textId="77777777" w:rsidR="006770BD" w:rsidRDefault="006A3F04">
      <w:pPr>
        <w:pStyle w:val="BodyText"/>
        <w:spacing w:before="1" w:line="256" w:lineRule="auto"/>
        <w:ind w:left="379" w:right="220" w:hanging="217"/>
      </w:pPr>
      <w:r>
        <w:t>A.</w:t>
      </w:r>
      <w:r>
        <w:rPr>
          <w:spacing w:val="-12"/>
        </w:rPr>
        <w:t xml:space="preserve"> </w:t>
      </w:r>
      <w:r>
        <w:t>King</w:t>
      </w:r>
      <w:r>
        <w:rPr>
          <w:spacing w:val="-13"/>
        </w:rPr>
        <w:t xml:space="preserve"> </w:t>
      </w:r>
      <w:r>
        <w:t>and</w:t>
      </w:r>
      <w:r>
        <w:rPr>
          <w:spacing w:val="-12"/>
        </w:rPr>
        <w:t xml:space="preserve"> </w:t>
      </w:r>
      <w:r>
        <w:t>K.</w:t>
      </w:r>
      <w:r>
        <w:rPr>
          <w:spacing w:val="-12"/>
        </w:rPr>
        <w:t xml:space="preserve"> </w:t>
      </w:r>
      <w:r>
        <w:t>Pounds.</w:t>
      </w:r>
      <w:r>
        <w:rPr>
          <w:spacing w:val="5"/>
        </w:rPr>
        <w:t xml:space="preserve"> </w:t>
      </w:r>
      <w:r>
        <w:t>Powerful</w:t>
      </w:r>
      <w:r>
        <w:rPr>
          <w:spacing w:val="-12"/>
        </w:rPr>
        <w:t xml:space="preserve"> </w:t>
      </w:r>
      <w:r>
        <w:t>Outflows</w:t>
      </w:r>
      <w:r>
        <w:rPr>
          <w:spacing w:val="-12"/>
        </w:rPr>
        <w:t xml:space="preserve"> </w:t>
      </w:r>
      <w:r>
        <w:t>and</w:t>
      </w:r>
      <w:r>
        <w:rPr>
          <w:spacing w:val="-13"/>
        </w:rPr>
        <w:t xml:space="preserve"> </w:t>
      </w:r>
      <w:r>
        <w:t>Feedback</w:t>
      </w:r>
      <w:r>
        <w:rPr>
          <w:spacing w:val="-12"/>
        </w:rPr>
        <w:t xml:space="preserve"> </w:t>
      </w:r>
      <w:r>
        <w:t>from</w:t>
      </w:r>
      <w:r>
        <w:rPr>
          <w:spacing w:val="-12"/>
        </w:rPr>
        <w:t xml:space="preserve"> </w:t>
      </w:r>
      <w:r>
        <w:t>Active</w:t>
      </w:r>
      <w:r>
        <w:rPr>
          <w:spacing w:val="-12"/>
        </w:rPr>
        <w:t xml:space="preserve"> </w:t>
      </w:r>
      <w:r>
        <w:t>Galactic</w:t>
      </w:r>
      <w:r>
        <w:rPr>
          <w:spacing w:val="-12"/>
        </w:rPr>
        <w:t xml:space="preserve"> </w:t>
      </w:r>
      <w:r>
        <w:t>Nuclei.</w:t>
      </w:r>
      <w:r>
        <w:rPr>
          <w:spacing w:val="5"/>
        </w:rPr>
        <w:t xml:space="preserve"> </w:t>
      </w:r>
      <w:r>
        <w:rPr>
          <w:i/>
        </w:rPr>
        <w:t>ARA&amp;A</w:t>
      </w:r>
      <w:r>
        <w:t>,</w:t>
      </w:r>
      <w:r>
        <w:rPr>
          <w:spacing w:val="-12"/>
        </w:rPr>
        <w:t xml:space="preserve"> </w:t>
      </w:r>
      <w:r>
        <w:t>53:115–154,</w:t>
      </w:r>
      <w:bookmarkStart w:id="176" w:name="_bookmark57"/>
      <w:bookmarkEnd w:id="176"/>
      <w:r>
        <w:t xml:space="preserve"> Aug 2015. doi:</w:t>
      </w:r>
      <w:r>
        <w:rPr>
          <w:spacing w:val="-22"/>
        </w:rPr>
        <w:t xml:space="preserve"> </w:t>
      </w:r>
      <w:r>
        <w:t>10.1146/annurev-astro-082214-122316.</w:t>
      </w:r>
    </w:p>
    <w:p w14:paraId="2E9B4561" w14:textId="77777777" w:rsidR="006770BD" w:rsidRDefault="006A3F04">
      <w:pPr>
        <w:pStyle w:val="BodyText"/>
        <w:spacing w:line="256" w:lineRule="auto"/>
        <w:ind w:left="379" w:right="220" w:hanging="217"/>
      </w:pPr>
      <w:r>
        <w:t>A. Koratkar and O. Blaes. The Ultraviolet and Optical Continuum Emission in Active Galactic Nuclei: The</w:t>
      </w:r>
      <w:bookmarkStart w:id="177" w:name="_bookmark58"/>
      <w:bookmarkEnd w:id="177"/>
      <w:r>
        <w:t xml:space="preserve"> Status of Accretion Disks. </w:t>
      </w:r>
      <w:r>
        <w:rPr>
          <w:i/>
        </w:rPr>
        <w:t>PASP</w:t>
      </w:r>
      <w:r>
        <w:t>, 111:1–30, Jan 1999. doi: 10.1086/316294.</w:t>
      </w:r>
    </w:p>
    <w:p w14:paraId="15C173A1" w14:textId="77777777" w:rsidR="006770BD" w:rsidRDefault="006A3F04">
      <w:pPr>
        <w:pStyle w:val="BodyText"/>
        <w:spacing w:before="1" w:line="256" w:lineRule="auto"/>
        <w:ind w:left="379" w:right="220" w:hanging="217"/>
      </w:pPr>
      <w:r>
        <w:t xml:space="preserve">J. Kormendy and L. C. Ho. Coevolution (Or Not) of Supermassive Black Holes and Host Galaxies. </w:t>
      </w:r>
      <w:r>
        <w:rPr>
          <w:i/>
        </w:rPr>
        <w:t>ARA&amp;A</w:t>
      </w:r>
      <w:r>
        <w:t>,</w:t>
      </w:r>
      <w:bookmarkStart w:id="178" w:name="_bookmark59"/>
      <w:bookmarkEnd w:id="178"/>
      <w:r>
        <w:t xml:space="preserve"> 51:511–653, Aug 2013. doi: 10.1146/annurev-astro-082708-101811.</w:t>
      </w:r>
    </w:p>
    <w:p w14:paraId="397DB5B7" w14:textId="77777777" w:rsidR="006770BD" w:rsidRDefault="006A3F04">
      <w:pPr>
        <w:pStyle w:val="BodyText"/>
        <w:spacing w:before="1" w:line="256" w:lineRule="auto"/>
        <w:ind w:left="379" w:right="220" w:hanging="217"/>
      </w:pPr>
      <w:r>
        <w:t xml:space="preserve">S. M. LaMassa, S. Cales, E. C. Moran, A. D. Myers, G. </w:t>
      </w:r>
      <w:r>
        <w:rPr>
          <w:spacing w:val="-9"/>
        </w:rPr>
        <w:t xml:space="preserve">T. </w:t>
      </w:r>
      <w:r>
        <w:t xml:space="preserve">Richards, M. Eracleous, </w:t>
      </w:r>
      <w:r>
        <w:rPr>
          <w:spacing w:val="-9"/>
        </w:rPr>
        <w:t xml:space="preserve">T. </w:t>
      </w:r>
      <w:r>
        <w:t>M. Heckman, L.</w:t>
      </w:r>
      <w:r>
        <w:rPr>
          <w:spacing w:val="-33"/>
        </w:rPr>
        <w:t xml:space="preserve"> </w:t>
      </w:r>
      <w:r>
        <w:t>Gallo, and C. M. Urry. The Discovery of the First “Changing Look” Quasar: New Insights Into the Physics and</w:t>
      </w:r>
      <w:bookmarkStart w:id="179" w:name="_bookmark60"/>
      <w:bookmarkEnd w:id="179"/>
      <w:r>
        <w:t xml:space="preserve"> Phenomenology of Active Galactic Nucleus. </w:t>
      </w:r>
      <w:r>
        <w:rPr>
          <w:i/>
        </w:rPr>
        <w:t>ApJ</w:t>
      </w:r>
      <w:r>
        <w:t>, 800:144, Feb 2015. doi:</w:t>
      </w:r>
      <w:r>
        <w:rPr>
          <w:spacing w:val="-28"/>
        </w:rPr>
        <w:t xml:space="preserve"> </w:t>
      </w:r>
      <w:r>
        <w:t>10.1088/0004-637X/800/2/144.</w:t>
      </w:r>
    </w:p>
    <w:p w14:paraId="26B0F93C" w14:textId="77777777" w:rsidR="006770BD" w:rsidRDefault="006A3F04">
      <w:pPr>
        <w:pStyle w:val="BodyText"/>
        <w:spacing w:line="256" w:lineRule="auto"/>
        <w:ind w:left="379" w:right="220" w:hanging="217"/>
      </w:pPr>
      <w:r>
        <w:t>A.</w:t>
      </w:r>
      <w:r>
        <w:rPr>
          <w:spacing w:val="-11"/>
        </w:rPr>
        <w:t xml:space="preserve"> </w:t>
      </w:r>
      <w:r>
        <w:t>Lawrence.</w:t>
      </w:r>
      <w:r>
        <w:rPr>
          <w:spacing w:val="5"/>
        </w:rPr>
        <w:t xml:space="preserve"> </w:t>
      </w:r>
      <w:r>
        <w:t>The</w:t>
      </w:r>
      <w:r>
        <w:rPr>
          <w:spacing w:val="-11"/>
        </w:rPr>
        <w:t xml:space="preserve"> </w:t>
      </w:r>
      <w:r>
        <w:t>UV</w:t>
      </w:r>
      <w:r>
        <w:rPr>
          <w:spacing w:val="-11"/>
        </w:rPr>
        <w:t xml:space="preserve"> </w:t>
      </w:r>
      <w:r>
        <w:t>peak</w:t>
      </w:r>
      <w:r>
        <w:rPr>
          <w:spacing w:val="-11"/>
        </w:rPr>
        <w:t xml:space="preserve"> </w:t>
      </w:r>
      <w:r>
        <w:t>in</w:t>
      </w:r>
      <w:r>
        <w:rPr>
          <w:spacing w:val="-11"/>
        </w:rPr>
        <w:t xml:space="preserve"> </w:t>
      </w:r>
      <w:r>
        <w:t>active</w:t>
      </w:r>
      <w:r>
        <w:rPr>
          <w:spacing w:val="-11"/>
        </w:rPr>
        <w:t xml:space="preserve"> </w:t>
      </w:r>
      <w:r>
        <w:t>galactic</w:t>
      </w:r>
      <w:r>
        <w:rPr>
          <w:spacing w:val="-11"/>
        </w:rPr>
        <w:t xml:space="preserve"> </w:t>
      </w:r>
      <w:r>
        <w:t>nuclei:</w:t>
      </w:r>
      <w:r>
        <w:rPr>
          <w:spacing w:val="1"/>
        </w:rPr>
        <w:t xml:space="preserve"> </w:t>
      </w:r>
      <w:r>
        <w:t>a</w:t>
      </w:r>
      <w:r>
        <w:rPr>
          <w:spacing w:val="-11"/>
        </w:rPr>
        <w:t xml:space="preserve"> </w:t>
      </w:r>
      <w:r>
        <w:t>false</w:t>
      </w:r>
      <w:r>
        <w:rPr>
          <w:spacing w:val="-11"/>
        </w:rPr>
        <w:t xml:space="preserve"> </w:t>
      </w:r>
      <w:r>
        <w:t>continuum</w:t>
      </w:r>
      <w:r>
        <w:rPr>
          <w:spacing w:val="-11"/>
        </w:rPr>
        <w:t xml:space="preserve"> </w:t>
      </w:r>
      <w:r>
        <w:t>from</w:t>
      </w:r>
      <w:r>
        <w:rPr>
          <w:spacing w:val="-11"/>
        </w:rPr>
        <w:t xml:space="preserve"> </w:t>
      </w:r>
      <w:r>
        <w:t>blurred</w:t>
      </w:r>
      <w:r>
        <w:rPr>
          <w:spacing w:val="-11"/>
        </w:rPr>
        <w:t xml:space="preserve"> </w:t>
      </w:r>
      <w:r>
        <w:t>reflection?</w:t>
      </w:r>
      <w:r>
        <w:rPr>
          <w:spacing w:val="20"/>
        </w:rPr>
        <w:t xml:space="preserve"> </w:t>
      </w:r>
      <w:r>
        <w:rPr>
          <w:i/>
        </w:rPr>
        <w:t>MNRAS</w:t>
      </w:r>
      <w:r>
        <w:t>,</w:t>
      </w:r>
      <w:r>
        <w:rPr>
          <w:spacing w:val="-11"/>
        </w:rPr>
        <w:t xml:space="preserve"> </w:t>
      </w:r>
      <w:r>
        <w:t>423:</w:t>
      </w:r>
      <w:bookmarkStart w:id="180" w:name="_bookmark61"/>
      <w:bookmarkEnd w:id="180"/>
      <w:r>
        <w:t xml:space="preserve"> 451–463, June 2012. doi:</w:t>
      </w:r>
      <w:r>
        <w:rPr>
          <w:spacing w:val="-25"/>
        </w:rPr>
        <w:t xml:space="preserve"> </w:t>
      </w:r>
      <w:r>
        <w:t>10.1111/j.1365-2966.2012.20889.x.</w:t>
      </w:r>
    </w:p>
    <w:p w14:paraId="6E563EC6" w14:textId="77777777" w:rsidR="006770BD" w:rsidRDefault="006A3F04">
      <w:pPr>
        <w:pStyle w:val="ListParagraph"/>
        <w:numPr>
          <w:ilvl w:val="0"/>
          <w:numId w:val="2"/>
        </w:numPr>
        <w:tabs>
          <w:tab w:val="left" w:pos="467"/>
        </w:tabs>
        <w:spacing w:before="1"/>
        <w:ind w:hanging="304"/>
      </w:pPr>
      <w:r>
        <w:t>Lawrence.</w:t>
      </w:r>
      <w:r>
        <w:rPr>
          <w:spacing w:val="23"/>
        </w:rPr>
        <w:t xml:space="preserve"> </w:t>
      </w:r>
      <w:r>
        <w:t>Clues</w:t>
      </w:r>
      <w:r>
        <w:rPr>
          <w:spacing w:val="31"/>
        </w:rPr>
        <w:t xml:space="preserve"> </w:t>
      </w:r>
      <w:r>
        <w:t>to</w:t>
      </w:r>
      <w:r>
        <w:rPr>
          <w:spacing w:val="31"/>
        </w:rPr>
        <w:t xml:space="preserve"> </w:t>
      </w:r>
      <w:r>
        <w:t>the</w:t>
      </w:r>
      <w:r>
        <w:rPr>
          <w:spacing w:val="31"/>
        </w:rPr>
        <w:t xml:space="preserve"> </w:t>
      </w:r>
      <w:r>
        <w:t>Structure</w:t>
      </w:r>
      <w:r>
        <w:rPr>
          <w:spacing w:val="31"/>
        </w:rPr>
        <w:t xml:space="preserve"> </w:t>
      </w:r>
      <w:r>
        <w:t>of</w:t>
      </w:r>
      <w:r>
        <w:rPr>
          <w:spacing w:val="31"/>
        </w:rPr>
        <w:t xml:space="preserve"> </w:t>
      </w:r>
      <w:r>
        <w:rPr>
          <w:spacing w:val="-3"/>
        </w:rPr>
        <w:t>AGN</w:t>
      </w:r>
      <w:r>
        <w:rPr>
          <w:spacing w:val="31"/>
        </w:rPr>
        <w:t xml:space="preserve"> </w:t>
      </w:r>
      <w:r>
        <w:t>Through</w:t>
      </w:r>
      <w:r>
        <w:rPr>
          <w:spacing w:val="31"/>
        </w:rPr>
        <w:t xml:space="preserve"> </w:t>
      </w:r>
      <w:r>
        <w:t>Massive</w:t>
      </w:r>
      <w:r>
        <w:rPr>
          <w:spacing w:val="31"/>
        </w:rPr>
        <w:t xml:space="preserve"> </w:t>
      </w:r>
      <w:r>
        <w:rPr>
          <w:spacing w:val="-3"/>
        </w:rPr>
        <w:t>Variability</w:t>
      </w:r>
      <w:r>
        <w:rPr>
          <w:spacing w:val="31"/>
        </w:rPr>
        <w:t xml:space="preserve"> </w:t>
      </w:r>
      <w:r>
        <w:t>Surveys.</w:t>
      </w:r>
      <w:r>
        <w:rPr>
          <w:spacing w:val="23"/>
        </w:rPr>
        <w:t xml:space="preserve"> </w:t>
      </w:r>
      <w:r>
        <w:t>In</w:t>
      </w:r>
      <w:r>
        <w:rPr>
          <w:spacing w:val="31"/>
        </w:rPr>
        <w:t xml:space="preserve"> </w:t>
      </w:r>
      <w:r>
        <w:t>A.</w:t>
      </w:r>
      <w:r>
        <w:rPr>
          <w:spacing w:val="31"/>
        </w:rPr>
        <w:t xml:space="preserve"> </w:t>
      </w:r>
      <w:r>
        <w:t>Mickaelian,</w:t>
      </w:r>
    </w:p>
    <w:p w14:paraId="7DB312CF" w14:textId="77777777" w:rsidR="006770BD" w:rsidRDefault="006A3F04">
      <w:pPr>
        <w:pStyle w:val="ListParagraph"/>
        <w:numPr>
          <w:ilvl w:val="1"/>
          <w:numId w:val="2"/>
        </w:numPr>
        <w:tabs>
          <w:tab w:val="left" w:pos="668"/>
        </w:tabs>
        <w:spacing w:before="18" w:line="256" w:lineRule="auto"/>
        <w:ind w:right="220" w:firstLine="0"/>
      </w:pPr>
      <w:r>
        <w:t xml:space="preserve">Lawrence, and </w:t>
      </w:r>
      <w:r>
        <w:rPr>
          <w:spacing w:val="-9"/>
        </w:rPr>
        <w:t xml:space="preserve">T. </w:t>
      </w:r>
      <w:r>
        <w:t xml:space="preserve">Magakian, editors, </w:t>
      </w:r>
      <w:r>
        <w:rPr>
          <w:i/>
        </w:rPr>
        <w:t>Astronomical Surveys and Big Data</w:t>
      </w:r>
      <w:r>
        <w:t xml:space="preserve">, volume 505 of </w:t>
      </w:r>
      <w:r>
        <w:rPr>
          <w:i/>
        </w:rPr>
        <w:t>Astronomi-</w:t>
      </w:r>
      <w:bookmarkStart w:id="181" w:name="_bookmark62"/>
      <w:bookmarkEnd w:id="181"/>
      <w:r>
        <w:rPr>
          <w:i/>
        </w:rPr>
        <w:t xml:space="preserve"> cal Society of the </w:t>
      </w:r>
      <w:r>
        <w:rPr>
          <w:i/>
          <w:spacing w:val="-3"/>
        </w:rPr>
        <w:t xml:space="preserve">Pacific </w:t>
      </w:r>
      <w:r>
        <w:rPr>
          <w:i/>
        </w:rPr>
        <w:t>Conference Series</w:t>
      </w:r>
      <w:r>
        <w:t>, page 107, June</w:t>
      </w:r>
      <w:r>
        <w:rPr>
          <w:spacing w:val="-15"/>
        </w:rPr>
        <w:t xml:space="preserve"> </w:t>
      </w:r>
      <w:r>
        <w:t>2016.</w:t>
      </w:r>
    </w:p>
    <w:p w14:paraId="59E58A28" w14:textId="77777777" w:rsidR="006770BD" w:rsidRDefault="006A3F04">
      <w:pPr>
        <w:pStyle w:val="BodyText"/>
        <w:spacing w:line="254" w:lineRule="exact"/>
        <w:ind w:left="162"/>
        <w:jc w:val="left"/>
      </w:pPr>
      <w:bookmarkStart w:id="182" w:name="_bookmark63"/>
      <w:bookmarkEnd w:id="182"/>
      <w:r>
        <w:rPr>
          <w:w w:val="99"/>
        </w:rPr>
        <w:t>A.</w:t>
      </w:r>
      <w:r>
        <w:rPr>
          <w:spacing w:val="-1"/>
        </w:rPr>
        <w:t xml:space="preserve"> </w:t>
      </w:r>
      <w:r>
        <w:rPr>
          <w:w w:val="99"/>
        </w:rPr>
        <w:t>L</w:t>
      </w:r>
      <w:r>
        <w:rPr>
          <w:spacing w:val="-4"/>
          <w:w w:val="99"/>
        </w:rPr>
        <w:t>a</w:t>
      </w:r>
      <w:r>
        <w:rPr>
          <w:w w:val="99"/>
        </w:rPr>
        <w:t>wrence.</w:t>
      </w:r>
      <w:r>
        <w:rPr>
          <w:spacing w:val="22"/>
        </w:rPr>
        <w:t xml:space="preserve"> </w:t>
      </w:r>
      <w:r>
        <w:rPr>
          <w:w w:val="99"/>
        </w:rPr>
        <w:t>Quasar</w:t>
      </w:r>
      <w:r>
        <w:rPr>
          <w:spacing w:val="-1"/>
        </w:rPr>
        <w:t xml:space="preserve"> </w:t>
      </w:r>
      <w:r>
        <w:rPr>
          <w:w w:val="99"/>
        </w:rPr>
        <w:t>viscosity</w:t>
      </w:r>
      <w:r>
        <w:rPr>
          <w:spacing w:val="-1"/>
        </w:rPr>
        <w:t xml:space="preserve"> </w:t>
      </w:r>
      <w:r>
        <w:rPr>
          <w:w w:val="99"/>
        </w:rPr>
        <w:t>crisis.</w:t>
      </w:r>
      <w:r>
        <w:rPr>
          <w:spacing w:val="22"/>
        </w:rPr>
        <w:t xml:space="preserve"> </w:t>
      </w:r>
      <w:r>
        <w:rPr>
          <w:i/>
          <w:w w:val="99"/>
        </w:rPr>
        <w:t>Natu</w:t>
      </w:r>
      <w:r>
        <w:rPr>
          <w:i/>
          <w:spacing w:val="-9"/>
          <w:w w:val="99"/>
        </w:rPr>
        <w:t>r</w:t>
      </w:r>
      <w:r>
        <w:rPr>
          <w:i/>
          <w:w w:val="99"/>
        </w:rPr>
        <w:t>e</w:t>
      </w:r>
      <w:r>
        <w:rPr>
          <w:i/>
          <w:spacing w:val="-1"/>
        </w:rPr>
        <w:t xml:space="preserve"> </w:t>
      </w:r>
      <w:r>
        <w:rPr>
          <w:i/>
          <w:w w:val="99"/>
        </w:rPr>
        <w:t>Ast</w:t>
      </w:r>
      <w:r>
        <w:rPr>
          <w:i/>
          <w:spacing w:val="-10"/>
          <w:w w:val="99"/>
        </w:rPr>
        <w:t>r</w:t>
      </w:r>
      <w:r>
        <w:rPr>
          <w:i/>
          <w:w w:val="99"/>
        </w:rPr>
        <w:t>onom</w:t>
      </w:r>
      <w:r>
        <w:rPr>
          <w:i/>
          <w:spacing w:val="-1"/>
          <w:w w:val="99"/>
        </w:rPr>
        <w:t>y</w:t>
      </w:r>
      <w:r>
        <w:rPr>
          <w:w w:val="99"/>
        </w:rPr>
        <w:t>,</w:t>
      </w:r>
      <w:r>
        <w:rPr>
          <w:spacing w:val="-1"/>
        </w:rPr>
        <w:t xml:space="preserve"> </w:t>
      </w:r>
      <w:r>
        <w:rPr>
          <w:w w:val="99"/>
        </w:rPr>
        <w:t>2:102</w:t>
      </w:r>
      <w:r>
        <w:rPr>
          <w:spacing w:val="-1"/>
          <w:w w:val="99"/>
        </w:rPr>
        <w:t>â</w:t>
      </w:r>
      <w:r>
        <w:rPr>
          <w:spacing w:val="-115"/>
          <w:w w:val="99"/>
        </w:rPr>
        <w:t>A</w:t>
      </w:r>
      <w:r>
        <w:rPr>
          <w:w w:val="99"/>
          <w:position w:val="5"/>
        </w:rPr>
        <w:t>˘</w:t>
      </w:r>
      <w:r>
        <w:rPr>
          <w:spacing w:val="-13"/>
          <w:position w:val="5"/>
        </w:rPr>
        <w:t xml:space="preserve"> </w:t>
      </w:r>
      <w:r>
        <w:rPr>
          <w:spacing w:val="-97"/>
          <w:w w:val="99"/>
        </w:rPr>
        <w:t>S</w:t>
      </w:r>
      <w:r>
        <w:rPr>
          <w:w w:val="99"/>
        </w:rPr>
        <w:t>¸</w:t>
      </w:r>
      <w:r>
        <w:rPr>
          <w:spacing w:val="-31"/>
        </w:rPr>
        <w:t xml:space="preserve"> </w:t>
      </w:r>
      <w:r>
        <w:rPr>
          <w:w w:val="99"/>
        </w:rPr>
        <w:t>103,</w:t>
      </w:r>
      <w:r>
        <w:rPr>
          <w:spacing w:val="-1"/>
        </w:rPr>
        <w:t xml:space="preserve"> </w:t>
      </w:r>
      <w:r>
        <w:rPr>
          <w:w w:val="99"/>
        </w:rPr>
        <w:t>Jan</w:t>
      </w:r>
      <w:r>
        <w:rPr>
          <w:spacing w:val="-1"/>
        </w:rPr>
        <w:t xml:space="preserve"> </w:t>
      </w:r>
      <w:r>
        <w:rPr>
          <w:w w:val="99"/>
        </w:rPr>
        <w:t>2018.</w:t>
      </w:r>
    </w:p>
    <w:p w14:paraId="55F1FD37" w14:textId="77777777" w:rsidR="006770BD" w:rsidRDefault="006A3F04">
      <w:pPr>
        <w:pStyle w:val="BodyText"/>
        <w:spacing w:before="18" w:line="256" w:lineRule="auto"/>
        <w:ind w:left="379" w:right="220" w:hanging="217"/>
      </w:pPr>
      <w:r>
        <w:t xml:space="preserve">C. L. MacLeod, N. P. Ross, et al. A systematic search for changing-look quasars in SDSS. </w:t>
      </w:r>
      <w:r>
        <w:rPr>
          <w:i/>
        </w:rPr>
        <w:t>MNRAS</w:t>
      </w:r>
      <w:r>
        <w:t>, 457:</w:t>
      </w:r>
      <w:bookmarkStart w:id="183" w:name="_bookmark64"/>
      <w:bookmarkEnd w:id="183"/>
      <w:r>
        <w:t xml:space="preserve"> 389–404, March 2016. doi: 10.1093/mnras/stv2997.</w:t>
      </w:r>
    </w:p>
    <w:p w14:paraId="3F8C1B45" w14:textId="77777777" w:rsidR="006770BD" w:rsidRDefault="006A3F04">
      <w:pPr>
        <w:pStyle w:val="BodyText"/>
        <w:spacing w:before="1"/>
        <w:ind w:left="162"/>
        <w:jc w:val="left"/>
      </w:pPr>
      <w:r>
        <w:t>C. L. MacLeod et al. Modeling the Time Variability of SDSS Stripe 82 Quasars as a Damped Random Walk.</w:t>
      </w:r>
    </w:p>
    <w:p w14:paraId="7CFEFC4E" w14:textId="77777777" w:rsidR="006770BD" w:rsidRDefault="006A3F04">
      <w:pPr>
        <w:pStyle w:val="BodyText"/>
        <w:spacing w:before="18"/>
        <w:ind w:left="379"/>
        <w:jc w:val="left"/>
      </w:pPr>
      <w:bookmarkStart w:id="184" w:name="_bookmark65"/>
      <w:bookmarkEnd w:id="184"/>
      <w:r>
        <w:rPr>
          <w:i/>
        </w:rPr>
        <w:t>ApJ</w:t>
      </w:r>
      <w:r>
        <w:t>, 721:1014–1033, Oct 2010. doi: 10.1088/0004-637X/721/2/1014.</w:t>
      </w:r>
    </w:p>
    <w:p w14:paraId="5D223F29" w14:textId="77777777" w:rsidR="006770BD" w:rsidRDefault="006A3F04">
      <w:pPr>
        <w:pStyle w:val="BodyText"/>
        <w:spacing w:before="18" w:line="256" w:lineRule="auto"/>
        <w:ind w:left="379" w:right="220" w:hanging="217"/>
      </w:pPr>
      <w:r>
        <w:t>R.</w:t>
      </w:r>
      <w:r>
        <w:rPr>
          <w:spacing w:val="-10"/>
        </w:rPr>
        <w:t xml:space="preserve"> </w:t>
      </w:r>
      <w:r>
        <w:t>J.</w:t>
      </w:r>
      <w:r>
        <w:rPr>
          <w:spacing w:val="-11"/>
        </w:rPr>
        <w:t xml:space="preserve"> </w:t>
      </w:r>
      <w:r>
        <w:t>McLure</w:t>
      </w:r>
      <w:r>
        <w:rPr>
          <w:spacing w:val="-10"/>
        </w:rPr>
        <w:t xml:space="preserve"> </w:t>
      </w:r>
      <w:r>
        <w:t>and</w:t>
      </w:r>
      <w:r>
        <w:rPr>
          <w:spacing w:val="-11"/>
        </w:rPr>
        <w:t xml:space="preserve"> </w:t>
      </w:r>
      <w:r>
        <w:t>J.</w:t>
      </w:r>
      <w:r>
        <w:rPr>
          <w:spacing w:val="-10"/>
        </w:rPr>
        <w:t xml:space="preserve"> </w:t>
      </w:r>
      <w:r>
        <w:t>S.</w:t>
      </w:r>
      <w:r>
        <w:rPr>
          <w:spacing w:val="-11"/>
        </w:rPr>
        <w:t xml:space="preserve"> </w:t>
      </w:r>
      <w:r>
        <w:t>Dunlop.</w:t>
      </w:r>
      <w:r>
        <w:rPr>
          <w:spacing w:val="6"/>
        </w:rPr>
        <w:t xml:space="preserve"> </w:t>
      </w:r>
      <w:r>
        <w:t>On</w:t>
      </w:r>
      <w:r>
        <w:rPr>
          <w:spacing w:val="-11"/>
        </w:rPr>
        <w:t xml:space="preserve"> </w:t>
      </w:r>
      <w:r>
        <w:t>the</w:t>
      </w:r>
      <w:r>
        <w:rPr>
          <w:spacing w:val="-10"/>
        </w:rPr>
        <w:t xml:space="preserve"> </w:t>
      </w:r>
      <w:r>
        <w:t>black</w:t>
      </w:r>
      <w:r>
        <w:rPr>
          <w:spacing w:val="-11"/>
        </w:rPr>
        <w:t xml:space="preserve"> </w:t>
      </w:r>
      <w:r>
        <w:t>hole-bulge</w:t>
      </w:r>
      <w:r>
        <w:rPr>
          <w:spacing w:val="-10"/>
        </w:rPr>
        <w:t xml:space="preserve"> </w:t>
      </w:r>
      <w:r>
        <w:t>mass</w:t>
      </w:r>
      <w:r>
        <w:rPr>
          <w:spacing w:val="-11"/>
        </w:rPr>
        <w:t xml:space="preserve"> </w:t>
      </w:r>
      <w:r>
        <w:t>relation</w:t>
      </w:r>
      <w:r>
        <w:rPr>
          <w:spacing w:val="-10"/>
        </w:rPr>
        <w:t xml:space="preserve"> </w:t>
      </w:r>
      <w:r>
        <w:t>in</w:t>
      </w:r>
      <w:r>
        <w:rPr>
          <w:spacing w:val="-10"/>
        </w:rPr>
        <w:t xml:space="preserve"> </w:t>
      </w:r>
      <w:r>
        <w:t>active</w:t>
      </w:r>
      <w:r>
        <w:rPr>
          <w:spacing w:val="-10"/>
        </w:rPr>
        <w:t xml:space="preserve"> </w:t>
      </w:r>
      <w:r>
        <w:t>and</w:t>
      </w:r>
      <w:r>
        <w:rPr>
          <w:spacing w:val="-10"/>
        </w:rPr>
        <w:t xml:space="preserve"> </w:t>
      </w:r>
      <w:r>
        <w:t>inactive</w:t>
      </w:r>
      <w:r>
        <w:rPr>
          <w:spacing w:val="-11"/>
        </w:rPr>
        <w:t xml:space="preserve"> </w:t>
      </w:r>
      <w:r>
        <w:t>galaxies.</w:t>
      </w:r>
      <w:r>
        <w:rPr>
          <w:spacing w:val="6"/>
        </w:rPr>
        <w:t xml:space="preserve"> </w:t>
      </w:r>
      <w:r>
        <w:rPr>
          <w:i/>
        </w:rPr>
        <w:t>MNRAS</w:t>
      </w:r>
      <w:r>
        <w:t>,</w:t>
      </w:r>
      <w:bookmarkStart w:id="185" w:name="_bookmark66"/>
      <w:bookmarkEnd w:id="185"/>
      <w:r>
        <w:t xml:space="preserve"> 331:795–804, Apr 2002. doi:</w:t>
      </w:r>
      <w:r>
        <w:rPr>
          <w:spacing w:val="-25"/>
        </w:rPr>
        <w:t xml:space="preserve"> </w:t>
      </w:r>
      <w:r>
        <w:t>10.1046/j.1365-8711.2002.05236.x.</w:t>
      </w:r>
    </w:p>
    <w:p w14:paraId="05DDE76F" w14:textId="77777777" w:rsidR="006770BD" w:rsidRDefault="006A3F04">
      <w:pPr>
        <w:pStyle w:val="BodyText"/>
        <w:spacing w:line="256" w:lineRule="auto"/>
        <w:ind w:left="379" w:right="220" w:hanging="217"/>
      </w:pPr>
      <w:r>
        <w:t xml:space="preserve">A. M. Meisner, B. C. Bromley, </w:t>
      </w:r>
      <w:r>
        <w:rPr>
          <w:spacing w:val="-13"/>
        </w:rPr>
        <w:t xml:space="preserve">P. </w:t>
      </w:r>
      <w:r>
        <w:t xml:space="preserve">E. Nugent, D. J. Schlegel, S. J. Kenyon, E. </w:t>
      </w:r>
      <w:r>
        <w:rPr>
          <w:spacing w:val="-9"/>
        </w:rPr>
        <w:t xml:space="preserve">F. </w:t>
      </w:r>
      <w:r>
        <w:t>Schlafly, and K. S. Dawson. Searching</w:t>
      </w:r>
      <w:r>
        <w:rPr>
          <w:spacing w:val="-20"/>
        </w:rPr>
        <w:t xml:space="preserve"> </w:t>
      </w:r>
      <w:r>
        <w:t>for</w:t>
      </w:r>
      <w:r>
        <w:rPr>
          <w:spacing w:val="-20"/>
        </w:rPr>
        <w:t xml:space="preserve"> </w:t>
      </w:r>
      <w:r>
        <w:t>Planet</w:t>
      </w:r>
      <w:r>
        <w:rPr>
          <w:spacing w:val="-19"/>
        </w:rPr>
        <w:t xml:space="preserve"> </w:t>
      </w:r>
      <w:r>
        <w:t>Nine</w:t>
      </w:r>
      <w:r>
        <w:rPr>
          <w:spacing w:val="-20"/>
        </w:rPr>
        <w:t xml:space="preserve"> </w:t>
      </w:r>
      <w:r>
        <w:t>with</w:t>
      </w:r>
      <w:r>
        <w:rPr>
          <w:spacing w:val="-20"/>
        </w:rPr>
        <w:t xml:space="preserve"> </w:t>
      </w:r>
      <w:r>
        <w:t>Coadded</w:t>
      </w:r>
      <w:r>
        <w:rPr>
          <w:spacing w:val="-20"/>
        </w:rPr>
        <w:t xml:space="preserve"> </w:t>
      </w:r>
      <w:r>
        <w:t>WISE</w:t>
      </w:r>
      <w:r>
        <w:rPr>
          <w:spacing w:val="-20"/>
        </w:rPr>
        <w:t xml:space="preserve"> </w:t>
      </w:r>
      <w:r>
        <w:t>and</w:t>
      </w:r>
      <w:r>
        <w:rPr>
          <w:spacing w:val="-20"/>
        </w:rPr>
        <w:t xml:space="preserve"> </w:t>
      </w:r>
      <w:r>
        <w:t>NEOWISE-Reactivation</w:t>
      </w:r>
      <w:r>
        <w:rPr>
          <w:spacing w:val="-20"/>
        </w:rPr>
        <w:t xml:space="preserve"> </w:t>
      </w:r>
      <w:r>
        <w:t>Images.</w:t>
      </w:r>
      <w:r>
        <w:rPr>
          <w:spacing w:val="-11"/>
        </w:rPr>
        <w:t xml:space="preserve"> </w:t>
      </w:r>
      <w:r>
        <w:rPr>
          <w:i/>
        </w:rPr>
        <w:t>AJ</w:t>
      </w:r>
      <w:r>
        <w:t>,</w:t>
      </w:r>
      <w:r>
        <w:rPr>
          <w:spacing w:val="-20"/>
        </w:rPr>
        <w:t xml:space="preserve"> </w:t>
      </w:r>
      <w:r>
        <w:t>153:65,</w:t>
      </w:r>
      <w:r>
        <w:rPr>
          <w:spacing w:val="-18"/>
        </w:rPr>
        <w:t xml:space="preserve"> </w:t>
      </w:r>
      <w:r>
        <w:t>Feb</w:t>
      </w:r>
      <w:r>
        <w:rPr>
          <w:spacing w:val="-20"/>
        </w:rPr>
        <w:t xml:space="preserve"> </w:t>
      </w:r>
      <w:r>
        <w:t>2017a.</w:t>
      </w:r>
      <w:bookmarkStart w:id="186" w:name="_bookmark67"/>
      <w:bookmarkEnd w:id="186"/>
      <w:r>
        <w:t xml:space="preserve"> doi:</w:t>
      </w:r>
      <w:r>
        <w:rPr>
          <w:spacing w:val="10"/>
        </w:rPr>
        <w:t xml:space="preserve"> </w:t>
      </w:r>
      <w:r>
        <w:t>10.3847/1538-3881/153/2/65.</w:t>
      </w:r>
    </w:p>
    <w:p w14:paraId="2D043124" w14:textId="77777777" w:rsidR="006770BD" w:rsidRDefault="006A3F04">
      <w:pPr>
        <w:pStyle w:val="BodyText"/>
        <w:spacing w:before="1"/>
        <w:ind w:left="162"/>
        <w:jc w:val="left"/>
      </w:pPr>
      <w:r>
        <w:t>A. M. Meisner, D. Lang, and D. J. Schlegel. Deep Full-sky Coadds from Three Years of WISE and NEOWISE</w:t>
      </w:r>
    </w:p>
    <w:p w14:paraId="14DE052D" w14:textId="77777777" w:rsidR="006770BD" w:rsidRDefault="006770BD">
      <w:pPr>
        <w:sectPr w:rsidR="006770BD">
          <w:pgSz w:w="11910" w:h="16840"/>
          <w:pgMar w:top="1000" w:right="940" w:bottom="1580" w:left="1000" w:header="413" w:footer="1393" w:gutter="0"/>
          <w:cols w:space="720"/>
        </w:sectPr>
      </w:pPr>
    </w:p>
    <w:p w14:paraId="247953AF" w14:textId="77777777" w:rsidR="006770BD" w:rsidRDefault="006A3F04">
      <w:pPr>
        <w:pStyle w:val="BodyText"/>
        <w:spacing w:before="192"/>
        <w:ind w:left="379"/>
        <w:jc w:val="left"/>
      </w:pPr>
      <w:bookmarkStart w:id="187" w:name="_bookmark68"/>
      <w:bookmarkEnd w:id="187"/>
      <w:r>
        <w:lastRenderedPageBreak/>
        <w:t xml:space="preserve">Observations. </w:t>
      </w:r>
      <w:r>
        <w:rPr>
          <w:i/>
        </w:rPr>
        <w:t>AJ</w:t>
      </w:r>
      <w:r>
        <w:t>, 154:161, Oct 2017b. doi: 10.3847/1538-3881/aa894e.</w:t>
      </w:r>
    </w:p>
    <w:p w14:paraId="5D8C2D39" w14:textId="77777777" w:rsidR="006770BD" w:rsidRDefault="006A3F04">
      <w:pPr>
        <w:pStyle w:val="BodyText"/>
        <w:spacing w:before="18"/>
        <w:ind w:left="162"/>
        <w:jc w:val="left"/>
      </w:pPr>
      <w:r>
        <w:t>A. Merloni, P. Predehl, W. Becker, H. Böhringer, T. Boller, H. Brunner, M. Brusa, K. Dennerl, M. Freyberg,</w:t>
      </w:r>
    </w:p>
    <w:p w14:paraId="65AFDCF0" w14:textId="77777777" w:rsidR="006770BD" w:rsidRDefault="006A3F04">
      <w:pPr>
        <w:pStyle w:val="BodyText"/>
        <w:spacing w:before="18" w:line="256" w:lineRule="auto"/>
        <w:ind w:left="379" w:right="220"/>
      </w:pPr>
      <w:r>
        <w:rPr>
          <w:spacing w:val="-13"/>
        </w:rPr>
        <w:t xml:space="preserve">P. </w:t>
      </w:r>
      <w:r>
        <w:t xml:space="preserve">Friedrich, A. Georgakakis, </w:t>
      </w:r>
      <w:r>
        <w:rPr>
          <w:spacing w:val="-9"/>
        </w:rPr>
        <w:t xml:space="preserve">F. </w:t>
      </w:r>
      <w:r>
        <w:t xml:space="preserve">Haberl, G. Hasinger, N. Meidinger, J. Mohr, K. Nandra, A. Rau, </w:t>
      </w:r>
      <w:r>
        <w:rPr>
          <w:spacing w:val="-9"/>
        </w:rPr>
        <w:t xml:space="preserve">T. </w:t>
      </w:r>
      <w:r>
        <w:t>H. Reiprich,</w:t>
      </w:r>
      <w:r>
        <w:rPr>
          <w:spacing w:val="-14"/>
        </w:rPr>
        <w:t xml:space="preserve"> </w:t>
      </w:r>
      <w:r>
        <w:t>J.</w:t>
      </w:r>
      <w:r>
        <w:rPr>
          <w:spacing w:val="-16"/>
        </w:rPr>
        <w:t xml:space="preserve"> </w:t>
      </w:r>
      <w:r>
        <w:t>Robrade,</w:t>
      </w:r>
      <w:r>
        <w:rPr>
          <w:spacing w:val="-14"/>
        </w:rPr>
        <w:t xml:space="preserve"> </w:t>
      </w:r>
      <w:r>
        <w:t>M.</w:t>
      </w:r>
      <w:r>
        <w:rPr>
          <w:spacing w:val="-16"/>
        </w:rPr>
        <w:t xml:space="preserve"> </w:t>
      </w:r>
      <w:r>
        <w:t>Salvato,</w:t>
      </w:r>
      <w:r>
        <w:rPr>
          <w:spacing w:val="-14"/>
        </w:rPr>
        <w:t xml:space="preserve"> </w:t>
      </w:r>
      <w:r>
        <w:t>A.</w:t>
      </w:r>
      <w:r>
        <w:rPr>
          <w:spacing w:val="-16"/>
        </w:rPr>
        <w:t xml:space="preserve"> </w:t>
      </w:r>
      <w:r>
        <w:t>Santangelo,</w:t>
      </w:r>
      <w:r>
        <w:rPr>
          <w:spacing w:val="-14"/>
        </w:rPr>
        <w:t xml:space="preserve"> </w:t>
      </w:r>
      <w:r>
        <w:t>M.</w:t>
      </w:r>
      <w:r>
        <w:rPr>
          <w:spacing w:val="-16"/>
        </w:rPr>
        <w:t xml:space="preserve"> </w:t>
      </w:r>
      <w:r>
        <w:t>Sasaki,</w:t>
      </w:r>
      <w:r>
        <w:rPr>
          <w:spacing w:val="-14"/>
        </w:rPr>
        <w:t xml:space="preserve"> </w:t>
      </w:r>
      <w:r>
        <w:t>A.</w:t>
      </w:r>
      <w:r>
        <w:rPr>
          <w:spacing w:val="-16"/>
        </w:rPr>
        <w:t xml:space="preserve"> </w:t>
      </w:r>
      <w:r>
        <w:t>Schwope,</w:t>
      </w:r>
      <w:r>
        <w:rPr>
          <w:spacing w:val="-14"/>
        </w:rPr>
        <w:t xml:space="preserve"> </w:t>
      </w:r>
      <w:r>
        <w:t>J.</w:t>
      </w:r>
      <w:r>
        <w:rPr>
          <w:spacing w:val="-16"/>
        </w:rPr>
        <w:t xml:space="preserve"> </w:t>
      </w:r>
      <w:r>
        <w:t>Wilms,</w:t>
      </w:r>
      <w:r>
        <w:rPr>
          <w:spacing w:val="-14"/>
        </w:rPr>
        <w:t xml:space="preserve"> </w:t>
      </w:r>
      <w:r>
        <w:t>and</w:t>
      </w:r>
      <w:r>
        <w:rPr>
          <w:spacing w:val="-16"/>
        </w:rPr>
        <w:t xml:space="preserve"> </w:t>
      </w:r>
      <w:r>
        <w:t>t.</w:t>
      </w:r>
      <w:r>
        <w:rPr>
          <w:spacing w:val="-16"/>
        </w:rPr>
        <w:t xml:space="preserve"> </w:t>
      </w:r>
      <w:r>
        <w:t>German</w:t>
      </w:r>
      <w:r>
        <w:rPr>
          <w:spacing w:val="-16"/>
        </w:rPr>
        <w:t xml:space="preserve"> </w:t>
      </w:r>
      <w:r>
        <w:rPr>
          <w:spacing w:val="-5"/>
        </w:rPr>
        <w:t xml:space="preserve">eROSITA </w:t>
      </w:r>
      <w:r>
        <w:t xml:space="preserve">Consortium. </w:t>
      </w:r>
      <w:r>
        <w:rPr>
          <w:spacing w:val="-5"/>
        </w:rPr>
        <w:t xml:space="preserve">eROSITA </w:t>
      </w:r>
      <w:r>
        <w:t xml:space="preserve">Science Book: Mapping the Structure of the Energetic Universe. </w:t>
      </w:r>
      <w:r>
        <w:rPr>
          <w:i/>
        </w:rPr>
        <w:t>ArXiv e-prints</w:t>
      </w:r>
      <w:r>
        <w:t>,</w:t>
      </w:r>
      <w:bookmarkStart w:id="188" w:name="_bookmark69"/>
      <w:bookmarkEnd w:id="188"/>
      <w:r>
        <w:t xml:space="preserve"> Sept</w:t>
      </w:r>
      <w:r>
        <w:rPr>
          <w:spacing w:val="-2"/>
        </w:rPr>
        <w:t xml:space="preserve"> </w:t>
      </w:r>
      <w:r>
        <w:t>2012.</w:t>
      </w:r>
    </w:p>
    <w:p w14:paraId="26BBDF58" w14:textId="77777777" w:rsidR="006770BD" w:rsidRDefault="006A3F04">
      <w:pPr>
        <w:pStyle w:val="BodyText"/>
        <w:spacing w:before="1" w:line="256" w:lineRule="auto"/>
        <w:ind w:left="379" w:right="220" w:hanging="217"/>
      </w:pPr>
      <w:r>
        <w:t xml:space="preserve">C. </w:t>
      </w:r>
      <w:r>
        <w:rPr>
          <w:spacing w:val="-11"/>
        </w:rPr>
        <w:t xml:space="preserve">W. </w:t>
      </w:r>
      <w:r>
        <w:t>Morgan, C. S. Kochanek, N. D. Morgan, and E. E. Falco. The Quasar Accretion Disk Size-Black Hole</w:t>
      </w:r>
      <w:bookmarkStart w:id="189" w:name="_bookmark70"/>
      <w:bookmarkEnd w:id="189"/>
      <w:r>
        <w:t xml:space="preserve"> Mass Relation. </w:t>
      </w:r>
      <w:r>
        <w:rPr>
          <w:i/>
        </w:rPr>
        <w:t>ApJ</w:t>
      </w:r>
      <w:r>
        <w:t>, 712:1129–1136, Apr 2010. doi: 10.1088/0004-637X/712/2/1129.</w:t>
      </w:r>
    </w:p>
    <w:p w14:paraId="10740BFD" w14:textId="77777777" w:rsidR="006770BD" w:rsidRDefault="006A3F04">
      <w:pPr>
        <w:pStyle w:val="BodyText"/>
        <w:spacing w:line="256" w:lineRule="auto"/>
        <w:ind w:left="379" w:right="220" w:hanging="217"/>
      </w:pPr>
      <w:r>
        <w:t xml:space="preserve">C. W. Morgan et al. Further Evidence that Quasar X-Ray Emitting Regions are Compact: X-Ray and Optical Microlensing in the Lensed Quasar Q J0158-4325. </w:t>
      </w:r>
      <w:r>
        <w:rPr>
          <w:i/>
        </w:rPr>
        <w:t>ApJ</w:t>
      </w:r>
      <w:r>
        <w:t>, 756:52, Sept 2012. doi: 10.1088/0004-637X/756/</w:t>
      </w:r>
      <w:bookmarkStart w:id="190" w:name="_bookmark71"/>
      <w:bookmarkEnd w:id="190"/>
      <w:r>
        <w:t xml:space="preserve"> 1/52.</w:t>
      </w:r>
    </w:p>
    <w:p w14:paraId="4EFC944B" w14:textId="77777777" w:rsidR="006770BD" w:rsidRDefault="006A3F04">
      <w:pPr>
        <w:pStyle w:val="BodyText"/>
        <w:spacing w:before="1" w:line="256" w:lineRule="auto"/>
        <w:ind w:left="379" w:right="220" w:hanging="217"/>
      </w:pPr>
      <w:r>
        <w:t xml:space="preserve">A. M. Mosquera and C. S. Kochanek. The Microlensing Properties of a Sample of 87 Lensed Quasars. </w:t>
      </w:r>
      <w:r>
        <w:rPr>
          <w:i/>
        </w:rPr>
        <w:t>ApJ</w:t>
      </w:r>
      <w:r>
        <w:t>,</w:t>
      </w:r>
      <w:bookmarkStart w:id="191" w:name="_bookmark72"/>
      <w:bookmarkEnd w:id="191"/>
      <w:r>
        <w:t xml:space="preserve"> 738:96, Sept 2011. doi: 10.1088/0004-637X/738/1/96.</w:t>
      </w:r>
    </w:p>
    <w:p w14:paraId="4AD1E19B" w14:textId="77777777" w:rsidR="006770BD" w:rsidRDefault="006A3F04">
      <w:pPr>
        <w:pStyle w:val="BodyText"/>
        <w:spacing w:before="1" w:line="256" w:lineRule="auto"/>
        <w:ind w:left="379" w:right="220" w:hanging="217"/>
      </w:pPr>
      <w:r>
        <w:rPr>
          <w:spacing w:val="-9"/>
        </w:rPr>
        <w:t xml:space="preserve">T. </w:t>
      </w:r>
      <w:r>
        <w:t xml:space="preserve">Naab and J. </w:t>
      </w:r>
      <w:r>
        <w:rPr>
          <w:spacing w:val="-13"/>
        </w:rPr>
        <w:t xml:space="preserve">P. </w:t>
      </w:r>
      <w:r>
        <w:t xml:space="preserve">Ostriker. Theoretical Challenges in Galaxy Formation. </w:t>
      </w:r>
      <w:r>
        <w:rPr>
          <w:i/>
        </w:rPr>
        <w:t>ARA&amp;A</w:t>
      </w:r>
      <w:r>
        <w:t>, 55:59–109, Aug 2017. doi:</w:t>
      </w:r>
      <w:bookmarkStart w:id="192" w:name="_bookmark73"/>
      <w:bookmarkEnd w:id="192"/>
      <w:r>
        <w:t xml:space="preserve"> 10.1146/annurev-astro-081913-040019.</w:t>
      </w:r>
    </w:p>
    <w:p w14:paraId="70C8C169" w14:textId="77777777" w:rsidR="006770BD" w:rsidRDefault="006A3F04">
      <w:pPr>
        <w:pStyle w:val="BodyText"/>
        <w:spacing w:before="1"/>
        <w:ind w:left="162"/>
        <w:jc w:val="left"/>
      </w:pPr>
      <w:bookmarkStart w:id="193" w:name="_bookmark74"/>
      <w:bookmarkEnd w:id="193"/>
      <w:r>
        <w:t xml:space="preserve">H. Netzer. Revisiting the Unified Model of Active Galactic Nuclei. </w:t>
      </w:r>
      <w:r>
        <w:rPr>
          <w:i/>
        </w:rPr>
        <w:t>ARA&amp;A</w:t>
      </w:r>
      <w:r>
        <w:t>, 53:365, 2015.</w:t>
      </w:r>
    </w:p>
    <w:p w14:paraId="60B0CBA2" w14:textId="77777777" w:rsidR="006770BD" w:rsidRDefault="006A3F04">
      <w:pPr>
        <w:pStyle w:val="BodyText"/>
        <w:spacing w:before="18"/>
        <w:ind w:left="162"/>
        <w:jc w:val="left"/>
      </w:pPr>
      <w:r>
        <w:rPr>
          <w:spacing w:val="-25"/>
          <w:w w:val="99"/>
        </w:rPr>
        <w:t>P</w:t>
      </w:r>
      <w:r>
        <w:rPr>
          <w:w w:val="99"/>
        </w:rPr>
        <w:t>.</w:t>
      </w:r>
      <w:r>
        <w:rPr>
          <w:spacing w:val="-6"/>
        </w:rPr>
        <w:t xml:space="preserve"> </w:t>
      </w:r>
      <w:r>
        <w:rPr>
          <w:spacing w:val="-4"/>
          <w:w w:val="99"/>
        </w:rPr>
        <w:t>P</w:t>
      </w:r>
      <w:r>
        <w:rPr>
          <w:w w:val="99"/>
        </w:rPr>
        <w:t>ad</w:t>
      </w:r>
      <w:r>
        <w:rPr>
          <w:spacing w:val="-4"/>
          <w:w w:val="99"/>
        </w:rPr>
        <w:t>o</w:t>
      </w:r>
      <w:r>
        <w:rPr>
          <w:spacing w:val="-6"/>
          <w:w w:val="99"/>
        </w:rPr>
        <w:t>v</w:t>
      </w:r>
      <w:r>
        <w:rPr>
          <w:w w:val="99"/>
        </w:rPr>
        <w:t>ani,</w:t>
      </w:r>
      <w:r>
        <w:rPr>
          <w:spacing w:val="-5"/>
        </w:rPr>
        <w:t xml:space="preserve"> </w:t>
      </w:r>
      <w:r>
        <w:rPr>
          <w:w w:val="99"/>
        </w:rPr>
        <w:t>D.</w:t>
      </w:r>
      <w:r>
        <w:rPr>
          <w:spacing w:val="-6"/>
        </w:rPr>
        <w:t xml:space="preserve"> </w:t>
      </w:r>
      <w:r>
        <w:rPr>
          <w:w w:val="99"/>
        </w:rPr>
        <w:t>M.</w:t>
      </w:r>
      <w:r>
        <w:rPr>
          <w:spacing w:val="-6"/>
        </w:rPr>
        <w:t xml:space="preserve"> </w:t>
      </w:r>
      <w:r>
        <w:rPr>
          <w:w w:val="99"/>
        </w:rPr>
        <w:t>Al</w:t>
      </w:r>
      <w:r>
        <w:rPr>
          <w:spacing w:val="-4"/>
          <w:w w:val="99"/>
        </w:rPr>
        <w:t>e</w:t>
      </w:r>
      <w:r>
        <w:rPr>
          <w:w w:val="99"/>
        </w:rPr>
        <w:t>xander,</w:t>
      </w:r>
      <w:r>
        <w:rPr>
          <w:spacing w:val="-6"/>
        </w:rPr>
        <w:t xml:space="preserve"> </w:t>
      </w:r>
      <w:r>
        <w:rPr>
          <w:w w:val="99"/>
        </w:rPr>
        <w:t>R.</w:t>
      </w:r>
      <w:r>
        <w:rPr>
          <w:spacing w:val="-6"/>
        </w:rPr>
        <w:t xml:space="preserve"> </w:t>
      </w:r>
      <w:r>
        <w:rPr>
          <w:w w:val="99"/>
        </w:rPr>
        <w:t>J.</w:t>
      </w:r>
      <w:r>
        <w:rPr>
          <w:spacing w:val="-6"/>
        </w:rPr>
        <w:t xml:space="preserve"> </w:t>
      </w:r>
      <w:r>
        <w:rPr>
          <w:w w:val="99"/>
        </w:rPr>
        <w:t>Assef,</w:t>
      </w:r>
      <w:r>
        <w:rPr>
          <w:spacing w:val="-5"/>
        </w:rPr>
        <w:t xml:space="preserve"> </w:t>
      </w:r>
      <w:r>
        <w:rPr>
          <w:w w:val="99"/>
        </w:rPr>
        <w:t>B.</w:t>
      </w:r>
      <w:r>
        <w:rPr>
          <w:spacing w:val="-6"/>
        </w:rPr>
        <w:t xml:space="preserve"> </w:t>
      </w:r>
      <w:r>
        <w:rPr>
          <w:w w:val="99"/>
        </w:rPr>
        <w:t>De</w:t>
      </w:r>
      <w:r>
        <w:rPr>
          <w:spacing w:val="-6"/>
        </w:rPr>
        <w:t xml:space="preserve"> </w:t>
      </w:r>
      <w:r>
        <w:rPr>
          <w:w w:val="99"/>
        </w:rPr>
        <w:t>Marco,</w:t>
      </w:r>
      <w:r>
        <w:rPr>
          <w:spacing w:val="-5"/>
        </w:rPr>
        <w:t xml:space="preserve"> </w:t>
      </w:r>
      <w:r>
        <w:rPr>
          <w:spacing w:val="-25"/>
          <w:w w:val="99"/>
        </w:rPr>
        <w:t>P</w:t>
      </w:r>
      <w:r>
        <w:rPr>
          <w:w w:val="99"/>
        </w:rPr>
        <w:t>.</w:t>
      </w:r>
      <w:r>
        <w:rPr>
          <w:spacing w:val="-6"/>
        </w:rPr>
        <w:t xml:space="preserve"> </w:t>
      </w:r>
      <w:r>
        <w:rPr>
          <w:w w:val="99"/>
        </w:rPr>
        <w:t>Giommi,</w:t>
      </w:r>
      <w:r>
        <w:rPr>
          <w:spacing w:val="-6"/>
        </w:rPr>
        <w:t xml:space="preserve"> </w:t>
      </w:r>
      <w:r>
        <w:rPr>
          <w:w w:val="99"/>
        </w:rPr>
        <w:t>R.</w:t>
      </w:r>
      <w:r>
        <w:rPr>
          <w:spacing w:val="-6"/>
        </w:rPr>
        <w:t xml:space="preserve"> </w:t>
      </w:r>
      <w:r>
        <w:rPr>
          <w:w w:val="99"/>
        </w:rPr>
        <w:t>C.</w:t>
      </w:r>
      <w:r>
        <w:rPr>
          <w:spacing w:val="-6"/>
        </w:rPr>
        <w:t xml:space="preserve"> </w:t>
      </w:r>
      <w:r>
        <w:rPr>
          <w:w w:val="99"/>
        </w:rPr>
        <w:t>Hic</w:t>
      </w:r>
      <w:r>
        <w:rPr>
          <w:spacing w:val="-3"/>
          <w:w w:val="99"/>
        </w:rPr>
        <w:t>k</w:t>
      </w:r>
      <w:r>
        <w:rPr>
          <w:w w:val="99"/>
        </w:rPr>
        <w:t>ox,</w:t>
      </w:r>
      <w:r>
        <w:rPr>
          <w:spacing w:val="-5"/>
        </w:rPr>
        <w:t xml:space="preserve"> </w:t>
      </w:r>
      <w:r>
        <w:rPr>
          <w:w w:val="99"/>
        </w:rPr>
        <w:t>G.</w:t>
      </w:r>
      <w:r>
        <w:rPr>
          <w:spacing w:val="-6"/>
        </w:rPr>
        <w:t xml:space="preserve"> </w:t>
      </w:r>
      <w:r>
        <w:rPr>
          <w:spacing w:val="-17"/>
          <w:w w:val="99"/>
        </w:rPr>
        <w:t>T</w:t>
      </w:r>
      <w:r>
        <w:rPr>
          <w:w w:val="99"/>
        </w:rPr>
        <w:t>.</w:t>
      </w:r>
      <w:r>
        <w:rPr>
          <w:spacing w:val="-6"/>
        </w:rPr>
        <w:t xml:space="preserve"> </w:t>
      </w:r>
      <w:r>
        <w:rPr>
          <w:w w:val="99"/>
        </w:rPr>
        <w:t>Richards,</w:t>
      </w:r>
      <w:r>
        <w:rPr>
          <w:spacing w:val="-5"/>
        </w:rPr>
        <w:t xml:space="preserve"> </w:t>
      </w:r>
      <w:r>
        <w:rPr>
          <w:spacing w:val="-29"/>
          <w:w w:val="99"/>
        </w:rPr>
        <w:t>V</w:t>
      </w:r>
      <w:r>
        <w:rPr>
          <w:w w:val="99"/>
        </w:rPr>
        <w:t>.</w:t>
      </w:r>
      <w:r>
        <w:rPr>
          <w:spacing w:val="-6"/>
        </w:rPr>
        <w:t xml:space="preserve"> </w:t>
      </w:r>
      <w:r>
        <w:rPr>
          <w:w w:val="99"/>
        </w:rPr>
        <w:t>Smo</w:t>
      </w:r>
      <w:r>
        <w:rPr>
          <w:spacing w:val="-1"/>
          <w:w w:val="99"/>
        </w:rPr>
        <w:t>l</w:t>
      </w:r>
      <w:r>
        <w:rPr>
          <w:spacing w:val="-85"/>
          <w:w w:val="99"/>
        </w:rPr>
        <w:t>c</w:t>
      </w:r>
      <w:r>
        <w:rPr>
          <w:spacing w:val="11"/>
          <w:w w:val="99"/>
        </w:rPr>
        <w:t>ˇ</w:t>
      </w:r>
      <w:r>
        <w:rPr>
          <w:spacing w:val="-1"/>
          <w:w w:val="99"/>
        </w:rPr>
        <w:t>i</w:t>
      </w:r>
      <w:r>
        <w:rPr>
          <w:spacing w:val="-85"/>
          <w:w w:val="99"/>
        </w:rPr>
        <w:t>c</w:t>
      </w:r>
      <w:r>
        <w:rPr>
          <w:spacing w:val="11"/>
          <w:w w:val="99"/>
        </w:rPr>
        <w:t>´</w:t>
      </w:r>
      <w:r>
        <w:rPr>
          <w:w w:val="99"/>
        </w:rPr>
        <w:t>,</w:t>
      </w:r>
    </w:p>
    <w:p w14:paraId="7980F4AB" w14:textId="77777777" w:rsidR="006770BD" w:rsidRDefault="006A3F04">
      <w:pPr>
        <w:pStyle w:val="BodyText"/>
        <w:spacing w:before="18" w:line="256" w:lineRule="auto"/>
        <w:ind w:left="379"/>
        <w:jc w:val="left"/>
      </w:pPr>
      <w:r>
        <w:t xml:space="preserve">E. Hatziminaoglou, V. Mainieri, and M. Salvato. Active galactic nuclei: what’s in a name? </w:t>
      </w:r>
      <w:r>
        <w:rPr>
          <w:i/>
        </w:rPr>
        <w:t>A&amp;ARv</w:t>
      </w:r>
      <w:r>
        <w:t>, 25:2,</w:t>
      </w:r>
      <w:bookmarkStart w:id="194" w:name="_bookmark75"/>
      <w:bookmarkEnd w:id="194"/>
      <w:r>
        <w:t xml:space="preserve"> Aug 2017. doi: 10.1007/s00159-017-0102-9.</w:t>
      </w:r>
    </w:p>
    <w:p w14:paraId="633736C2" w14:textId="77777777" w:rsidR="006770BD" w:rsidRDefault="006A3F04">
      <w:pPr>
        <w:pStyle w:val="BodyText"/>
        <w:spacing w:line="256" w:lineRule="auto"/>
        <w:ind w:left="379" w:right="220" w:hanging="217"/>
      </w:pPr>
      <w:r>
        <w:t xml:space="preserve">A. Pillepich et al. Simulating galaxy formation with the IllustrisTNG model. </w:t>
      </w:r>
      <w:r>
        <w:rPr>
          <w:i/>
        </w:rPr>
        <w:t>MNRAS</w:t>
      </w:r>
      <w:r>
        <w:t>, 473:4077–4106, Jan</w:t>
      </w:r>
      <w:bookmarkStart w:id="195" w:name="_bookmark76"/>
      <w:bookmarkEnd w:id="195"/>
      <w:r>
        <w:t xml:space="preserve"> 2018. doi: 10.1093/mnras/stx2656.</w:t>
      </w:r>
    </w:p>
    <w:p w14:paraId="583CAD62" w14:textId="77777777" w:rsidR="006770BD" w:rsidRDefault="006A3F04">
      <w:pPr>
        <w:pStyle w:val="BodyText"/>
        <w:spacing w:before="1" w:line="256" w:lineRule="auto"/>
        <w:ind w:left="379" w:right="220" w:hanging="217"/>
      </w:pPr>
      <w:r>
        <w:t xml:space="preserve">D. Pooley, J. A. Blackburne, S. Rappaport, and P. L. Schechter. X-Ray and Optical Flux Ratio Anomalies in Quadruply Lensed Quasars. I. Zooming in on Quasar Emission Regions. </w:t>
      </w:r>
      <w:r>
        <w:rPr>
          <w:i/>
        </w:rPr>
        <w:t>ApJ</w:t>
      </w:r>
      <w:r>
        <w:t>, 661:19–29, May 2007. doi:</w:t>
      </w:r>
      <w:bookmarkStart w:id="196" w:name="_bookmark77"/>
      <w:bookmarkEnd w:id="196"/>
      <w:r>
        <w:t xml:space="preserve"> 10.1086/512115.</w:t>
      </w:r>
    </w:p>
    <w:p w14:paraId="2AD45A93" w14:textId="77777777" w:rsidR="006770BD" w:rsidRDefault="006A3F04">
      <w:pPr>
        <w:pStyle w:val="BodyText"/>
        <w:spacing w:before="1" w:line="256" w:lineRule="auto"/>
        <w:ind w:left="379" w:right="220" w:hanging="217"/>
      </w:pPr>
      <w:r>
        <w:t>J.</w:t>
      </w:r>
      <w:r>
        <w:rPr>
          <w:spacing w:val="-19"/>
        </w:rPr>
        <w:t xml:space="preserve"> </w:t>
      </w:r>
      <w:r>
        <w:t>E.</w:t>
      </w:r>
      <w:r>
        <w:rPr>
          <w:spacing w:val="-19"/>
        </w:rPr>
        <w:t xml:space="preserve"> </w:t>
      </w:r>
      <w:r>
        <w:t>Pringle.</w:t>
      </w:r>
      <w:r>
        <w:rPr>
          <w:spacing w:val="-9"/>
        </w:rPr>
        <w:t xml:space="preserve"> </w:t>
      </w:r>
      <w:r>
        <w:t>Accretion</w:t>
      </w:r>
      <w:r>
        <w:rPr>
          <w:spacing w:val="-19"/>
        </w:rPr>
        <w:t xml:space="preserve"> </w:t>
      </w:r>
      <w:r>
        <w:t>discs</w:t>
      </w:r>
      <w:r>
        <w:rPr>
          <w:spacing w:val="-19"/>
        </w:rPr>
        <w:t xml:space="preserve"> </w:t>
      </w:r>
      <w:r>
        <w:t>in</w:t>
      </w:r>
      <w:r>
        <w:rPr>
          <w:spacing w:val="-19"/>
        </w:rPr>
        <w:t xml:space="preserve"> </w:t>
      </w:r>
      <w:r>
        <w:t>astrophysics.</w:t>
      </w:r>
      <w:r>
        <w:rPr>
          <w:spacing w:val="-9"/>
        </w:rPr>
        <w:t xml:space="preserve"> </w:t>
      </w:r>
      <w:r>
        <w:rPr>
          <w:i/>
        </w:rPr>
        <w:t>ARA&amp;A</w:t>
      </w:r>
      <w:r>
        <w:t>,</w:t>
      </w:r>
      <w:r>
        <w:rPr>
          <w:spacing w:val="-19"/>
        </w:rPr>
        <w:t xml:space="preserve"> </w:t>
      </w:r>
      <w:r>
        <w:t>19:137–162,</w:t>
      </w:r>
      <w:r>
        <w:rPr>
          <w:spacing w:val="-18"/>
        </w:rPr>
        <w:t xml:space="preserve"> </w:t>
      </w:r>
      <w:r>
        <w:t>1981.</w:t>
      </w:r>
      <w:r>
        <w:rPr>
          <w:spacing w:val="-9"/>
        </w:rPr>
        <w:t xml:space="preserve"> </w:t>
      </w:r>
      <w:r>
        <w:t>doi:</w:t>
      </w:r>
      <w:r>
        <w:rPr>
          <w:spacing w:val="-4"/>
        </w:rPr>
        <w:t xml:space="preserve"> </w:t>
      </w:r>
      <w:r>
        <w:t>10.1146/annurev.aa.19.090181.</w:t>
      </w:r>
      <w:bookmarkStart w:id="197" w:name="_bookmark78"/>
      <w:bookmarkEnd w:id="197"/>
      <w:r>
        <w:t xml:space="preserve"> 001033.</w:t>
      </w:r>
    </w:p>
    <w:p w14:paraId="2FA3884E" w14:textId="77777777" w:rsidR="006770BD" w:rsidRDefault="006A3F04">
      <w:pPr>
        <w:pStyle w:val="BodyText"/>
        <w:spacing w:line="256" w:lineRule="auto"/>
        <w:ind w:left="379" w:right="220" w:hanging="217"/>
      </w:pPr>
      <w:r>
        <w:t xml:space="preserve">G. T. Richards et al. Spectral Energy Distributions and Multiwavelength Selection of Type 1 Quasars. </w:t>
      </w:r>
      <w:r>
        <w:rPr>
          <w:i/>
        </w:rPr>
        <w:t>ApJS</w:t>
      </w:r>
      <w:r>
        <w:t>,</w:t>
      </w:r>
      <w:bookmarkStart w:id="198" w:name="_bookmark79"/>
      <w:bookmarkEnd w:id="198"/>
      <w:r>
        <w:t xml:space="preserve"> 166:470–497, Oct 2006. doi: 10.1086/506525.</w:t>
      </w:r>
    </w:p>
    <w:p w14:paraId="2FB0D614" w14:textId="77777777" w:rsidR="006770BD" w:rsidRDefault="006A3F04">
      <w:pPr>
        <w:pStyle w:val="BodyText"/>
        <w:spacing w:before="1" w:line="256" w:lineRule="auto"/>
        <w:ind w:left="379" w:right="220" w:hanging="217"/>
      </w:pPr>
      <w:r>
        <w:t xml:space="preserve">G. Risaliti and E. Lusso. A Hubble Diagram for Quasars. </w:t>
      </w:r>
      <w:r>
        <w:rPr>
          <w:i/>
        </w:rPr>
        <w:t>ApJ</w:t>
      </w:r>
      <w:r>
        <w:t>, 815:33, Dec 2015. doi: 10.1088/0004-637X/</w:t>
      </w:r>
      <w:bookmarkStart w:id="199" w:name="_bookmark80"/>
      <w:bookmarkEnd w:id="199"/>
      <w:r>
        <w:t xml:space="preserve"> 815/1/33.</w:t>
      </w:r>
    </w:p>
    <w:p w14:paraId="2E118A85" w14:textId="77777777" w:rsidR="006770BD" w:rsidRDefault="006A3F04">
      <w:pPr>
        <w:pStyle w:val="BodyText"/>
        <w:spacing w:line="256" w:lineRule="auto"/>
        <w:ind w:left="379" w:right="220" w:hanging="217"/>
      </w:pPr>
      <w:r>
        <w:t>O.</w:t>
      </w:r>
      <w:r>
        <w:rPr>
          <w:spacing w:val="-6"/>
        </w:rPr>
        <w:t xml:space="preserve"> </w:t>
      </w:r>
      <w:r>
        <w:t>Roos,</w:t>
      </w:r>
      <w:r>
        <w:rPr>
          <w:spacing w:val="-5"/>
        </w:rPr>
        <w:t xml:space="preserve"> </w:t>
      </w:r>
      <w:r>
        <w:t>S.</w:t>
      </w:r>
      <w:r>
        <w:rPr>
          <w:spacing w:val="-6"/>
        </w:rPr>
        <w:t xml:space="preserve"> </w:t>
      </w:r>
      <w:r>
        <w:t>Juneau,</w:t>
      </w:r>
      <w:r>
        <w:rPr>
          <w:spacing w:val="-5"/>
        </w:rPr>
        <w:t xml:space="preserve"> </w:t>
      </w:r>
      <w:r>
        <w:rPr>
          <w:spacing w:val="-9"/>
        </w:rPr>
        <w:t>F.</w:t>
      </w:r>
      <w:r>
        <w:rPr>
          <w:spacing w:val="-6"/>
        </w:rPr>
        <w:t xml:space="preserve"> </w:t>
      </w:r>
      <w:r>
        <w:t>Bournaud,</w:t>
      </w:r>
      <w:r>
        <w:rPr>
          <w:spacing w:val="-5"/>
        </w:rPr>
        <w:t xml:space="preserve"> </w:t>
      </w:r>
      <w:r>
        <w:t>and</w:t>
      </w:r>
      <w:r>
        <w:rPr>
          <w:spacing w:val="-6"/>
        </w:rPr>
        <w:t xml:space="preserve"> </w:t>
      </w:r>
      <w:r>
        <w:t>J.</w:t>
      </w:r>
      <w:r>
        <w:rPr>
          <w:spacing w:val="-6"/>
        </w:rPr>
        <w:t xml:space="preserve"> </w:t>
      </w:r>
      <w:r>
        <w:t>M.</w:t>
      </w:r>
      <w:r>
        <w:rPr>
          <w:spacing w:val="-6"/>
        </w:rPr>
        <w:t xml:space="preserve"> </w:t>
      </w:r>
      <w:r>
        <w:t>Gabor.</w:t>
      </w:r>
      <w:r>
        <w:rPr>
          <w:spacing w:val="17"/>
        </w:rPr>
        <w:t xml:space="preserve"> </w:t>
      </w:r>
      <w:r>
        <w:t>Thermal</w:t>
      </w:r>
      <w:r>
        <w:rPr>
          <w:spacing w:val="-6"/>
        </w:rPr>
        <w:t xml:space="preserve"> </w:t>
      </w:r>
      <w:r>
        <w:t>and</w:t>
      </w:r>
      <w:r>
        <w:rPr>
          <w:spacing w:val="-6"/>
        </w:rPr>
        <w:t xml:space="preserve"> </w:t>
      </w:r>
      <w:r>
        <w:t>Radiative</w:t>
      </w:r>
      <w:r>
        <w:rPr>
          <w:spacing w:val="-6"/>
        </w:rPr>
        <w:t xml:space="preserve"> </w:t>
      </w:r>
      <w:r>
        <w:t>Active</w:t>
      </w:r>
      <w:r>
        <w:rPr>
          <w:spacing w:val="-6"/>
        </w:rPr>
        <w:t xml:space="preserve"> </w:t>
      </w:r>
      <w:r>
        <w:t>Galactic</w:t>
      </w:r>
      <w:r>
        <w:rPr>
          <w:spacing w:val="-6"/>
        </w:rPr>
        <w:t xml:space="preserve"> </w:t>
      </w:r>
      <w:r>
        <w:t>Nucleus</w:t>
      </w:r>
      <w:r>
        <w:rPr>
          <w:spacing w:val="-6"/>
        </w:rPr>
        <w:t xml:space="preserve"> </w:t>
      </w:r>
      <w:r>
        <w:t xml:space="preserve">Feedback </w:t>
      </w:r>
      <w:r>
        <w:rPr>
          <w:spacing w:val="-3"/>
        </w:rPr>
        <w:t xml:space="preserve">have </w:t>
      </w:r>
      <w:r>
        <w:t xml:space="preserve">a Limited Impact on Star Formation in High-redshift Galaxies. </w:t>
      </w:r>
      <w:r>
        <w:rPr>
          <w:i/>
        </w:rPr>
        <w:t>ApJ</w:t>
      </w:r>
      <w:r>
        <w:t>, 800:19, Feb 2015. doi: 10.1088/</w:t>
      </w:r>
      <w:bookmarkStart w:id="200" w:name="_bookmark81"/>
      <w:bookmarkEnd w:id="200"/>
      <w:r>
        <w:t xml:space="preserve"> 0004-637X/800/1/19.</w:t>
      </w:r>
    </w:p>
    <w:p w14:paraId="71FBCE34" w14:textId="77777777" w:rsidR="006770BD" w:rsidRDefault="006A3F04">
      <w:pPr>
        <w:pStyle w:val="BodyText"/>
        <w:spacing w:before="1" w:line="256" w:lineRule="auto"/>
        <w:ind w:left="379" w:right="220" w:hanging="217"/>
      </w:pPr>
      <w:r>
        <w:t>Y. M. Rosas-Guevara, R. G. Bower, J. Schaye, M. Furlong, C. S. Frenk, C. M. Booth, R. A. Crain, C. Dalla Vecchia, M. Schaller, and T. Theuns. The impact of angular momentum on black hole accretion rates in</w:t>
      </w:r>
      <w:bookmarkStart w:id="201" w:name="_bookmark82"/>
      <w:bookmarkEnd w:id="201"/>
      <w:r>
        <w:t xml:space="preserve"> simulations of galaxy formation. </w:t>
      </w:r>
      <w:r>
        <w:rPr>
          <w:i/>
        </w:rPr>
        <w:t>MNRAS</w:t>
      </w:r>
      <w:r>
        <w:t>, 454:1038–1057, Nov 2015. doi: 10.1093/mnras/stv2056.</w:t>
      </w:r>
    </w:p>
    <w:p w14:paraId="6422A271" w14:textId="77777777" w:rsidR="006770BD" w:rsidRDefault="006A3F04">
      <w:pPr>
        <w:pStyle w:val="BodyText"/>
        <w:spacing w:before="1" w:line="256" w:lineRule="auto"/>
        <w:ind w:left="379" w:right="220" w:hanging="217"/>
      </w:pPr>
      <w:r>
        <w:t>N. P. Ross et al. The SDSS-III Baryon Oscillation Spectroscopic Survey: Quasar Luminosity Function from</w:t>
      </w:r>
      <w:bookmarkStart w:id="202" w:name="_bookmark83"/>
      <w:bookmarkEnd w:id="202"/>
      <w:r>
        <w:t xml:space="preserve"> Data Release Nine. </w:t>
      </w:r>
      <w:r>
        <w:rPr>
          <w:i/>
        </w:rPr>
        <w:t>ApJ</w:t>
      </w:r>
      <w:r>
        <w:t>, 773:14, Aug 2013. doi: 10.1088/0004-637X/773/1/14.</w:t>
      </w:r>
    </w:p>
    <w:p w14:paraId="1FBEA524" w14:textId="77777777" w:rsidR="006770BD" w:rsidRDefault="006A3F04">
      <w:pPr>
        <w:pStyle w:val="BodyText"/>
        <w:spacing w:before="1" w:line="256" w:lineRule="auto"/>
        <w:ind w:left="379" w:right="220" w:hanging="217"/>
      </w:pPr>
      <w:r>
        <w:t>N.</w:t>
      </w:r>
      <w:r>
        <w:rPr>
          <w:spacing w:val="-16"/>
        </w:rPr>
        <w:t xml:space="preserve"> </w:t>
      </w:r>
      <w:r>
        <w:rPr>
          <w:spacing w:val="-13"/>
        </w:rPr>
        <w:t>P.</w:t>
      </w:r>
      <w:r>
        <w:rPr>
          <w:spacing w:val="-16"/>
        </w:rPr>
        <w:t xml:space="preserve"> </w:t>
      </w:r>
      <w:r>
        <w:t>Ross</w:t>
      </w:r>
      <w:r>
        <w:rPr>
          <w:spacing w:val="-16"/>
        </w:rPr>
        <w:t xml:space="preserve"> </w:t>
      </w:r>
      <w:r>
        <w:t>et</w:t>
      </w:r>
      <w:r>
        <w:rPr>
          <w:spacing w:val="-16"/>
        </w:rPr>
        <w:t xml:space="preserve"> </w:t>
      </w:r>
      <w:r>
        <w:t>al.</w:t>
      </w:r>
      <w:r>
        <w:rPr>
          <w:spacing w:val="-6"/>
        </w:rPr>
        <w:t xml:space="preserve"> </w:t>
      </w:r>
      <w:r>
        <w:t>Extremely</w:t>
      </w:r>
      <w:r>
        <w:rPr>
          <w:spacing w:val="-16"/>
        </w:rPr>
        <w:t xml:space="preserve"> </w:t>
      </w:r>
      <w:r>
        <w:t>red</w:t>
      </w:r>
      <w:r>
        <w:rPr>
          <w:spacing w:val="-16"/>
        </w:rPr>
        <w:t xml:space="preserve"> </w:t>
      </w:r>
      <w:r>
        <w:t>quasars</w:t>
      </w:r>
      <w:r>
        <w:rPr>
          <w:spacing w:val="-16"/>
        </w:rPr>
        <w:t xml:space="preserve"> </w:t>
      </w:r>
      <w:r>
        <w:t>from</w:t>
      </w:r>
      <w:r>
        <w:rPr>
          <w:spacing w:val="-16"/>
        </w:rPr>
        <w:t xml:space="preserve"> </w:t>
      </w:r>
      <w:r>
        <w:t>SDSS,</w:t>
      </w:r>
      <w:r>
        <w:rPr>
          <w:spacing w:val="-16"/>
        </w:rPr>
        <w:t xml:space="preserve"> </w:t>
      </w:r>
      <w:r>
        <w:t>BOSS</w:t>
      </w:r>
      <w:r>
        <w:rPr>
          <w:spacing w:val="-16"/>
        </w:rPr>
        <w:t xml:space="preserve"> </w:t>
      </w:r>
      <w:r>
        <w:t>and</w:t>
      </w:r>
      <w:r>
        <w:rPr>
          <w:spacing w:val="-16"/>
        </w:rPr>
        <w:t xml:space="preserve"> </w:t>
      </w:r>
      <w:r>
        <w:t>WISE:</w:t>
      </w:r>
      <w:r>
        <w:rPr>
          <w:spacing w:val="-16"/>
        </w:rPr>
        <w:t xml:space="preserve"> </w:t>
      </w:r>
      <w:r>
        <w:t>classification</w:t>
      </w:r>
      <w:r>
        <w:rPr>
          <w:spacing w:val="-16"/>
        </w:rPr>
        <w:t xml:space="preserve"> </w:t>
      </w:r>
      <w:r>
        <w:t>of</w:t>
      </w:r>
      <w:r>
        <w:rPr>
          <w:spacing w:val="-16"/>
        </w:rPr>
        <w:t xml:space="preserve"> </w:t>
      </w:r>
      <w:r>
        <w:t>optical</w:t>
      </w:r>
      <w:r>
        <w:rPr>
          <w:spacing w:val="-16"/>
        </w:rPr>
        <w:t xml:space="preserve"> </w:t>
      </w:r>
      <w:r>
        <w:t>spectra.</w:t>
      </w:r>
      <w:r>
        <w:rPr>
          <w:spacing w:val="-6"/>
        </w:rPr>
        <w:t xml:space="preserve"> </w:t>
      </w:r>
      <w:r>
        <w:rPr>
          <w:i/>
        </w:rPr>
        <w:t>MNRAS</w:t>
      </w:r>
      <w:r>
        <w:t>,</w:t>
      </w:r>
      <w:bookmarkStart w:id="203" w:name="_bookmark84"/>
      <w:bookmarkEnd w:id="203"/>
      <w:r>
        <w:t xml:space="preserve"> 453:3932–3952, Nov 2015. doi:</w:t>
      </w:r>
      <w:r>
        <w:rPr>
          <w:spacing w:val="-25"/>
        </w:rPr>
        <w:t xml:space="preserve"> </w:t>
      </w:r>
      <w:r>
        <w:t>10.1093/mnras/stv1710.</w:t>
      </w:r>
    </w:p>
    <w:p w14:paraId="6FD2129E" w14:textId="77777777" w:rsidR="006770BD" w:rsidRDefault="006A3F04">
      <w:pPr>
        <w:pStyle w:val="BodyText"/>
        <w:spacing w:line="256" w:lineRule="auto"/>
        <w:ind w:left="379" w:right="220" w:hanging="217"/>
      </w:pPr>
      <w:r>
        <w:t>N.</w:t>
      </w:r>
      <w:r>
        <w:rPr>
          <w:spacing w:val="-13"/>
        </w:rPr>
        <w:t xml:space="preserve"> P.</w:t>
      </w:r>
      <w:r>
        <w:rPr>
          <w:spacing w:val="-12"/>
        </w:rPr>
        <w:t xml:space="preserve"> </w:t>
      </w:r>
      <w:r>
        <w:t>Ross</w:t>
      </w:r>
      <w:r>
        <w:rPr>
          <w:spacing w:val="-13"/>
        </w:rPr>
        <w:t xml:space="preserve"> </w:t>
      </w:r>
      <w:r>
        <w:t>et</w:t>
      </w:r>
      <w:r>
        <w:rPr>
          <w:spacing w:val="-13"/>
        </w:rPr>
        <w:t xml:space="preserve"> </w:t>
      </w:r>
      <w:r>
        <w:t>al.</w:t>
      </w:r>
      <w:r>
        <w:rPr>
          <w:spacing w:val="2"/>
        </w:rPr>
        <w:t xml:space="preserve"> </w:t>
      </w:r>
      <w:r>
        <w:t>A</w:t>
      </w:r>
      <w:r>
        <w:rPr>
          <w:spacing w:val="-12"/>
        </w:rPr>
        <w:t xml:space="preserve"> </w:t>
      </w:r>
      <w:r>
        <w:t>new</w:t>
      </w:r>
      <w:r>
        <w:rPr>
          <w:spacing w:val="-13"/>
        </w:rPr>
        <w:t xml:space="preserve"> </w:t>
      </w:r>
      <w:r>
        <w:t>physical</w:t>
      </w:r>
      <w:r>
        <w:rPr>
          <w:spacing w:val="-13"/>
        </w:rPr>
        <w:t xml:space="preserve"> </w:t>
      </w:r>
      <w:r>
        <w:t>interpretation</w:t>
      </w:r>
      <w:r>
        <w:rPr>
          <w:spacing w:val="-13"/>
        </w:rPr>
        <w:t xml:space="preserve"> </w:t>
      </w:r>
      <w:r>
        <w:t>of</w:t>
      </w:r>
      <w:r>
        <w:rPr>
          <w:spacing w:val="-12"/>
        </w:rPr>
        <w:t xml:space="preserve"> </w:t>
      </w:r>
      <w:r>
        <w:t>optical</w:t>
      </w:r>
      <w:r>
        <w:rPr>
          <w:spacing w:val="-13"/>
        </w:rPr>
        <w:t xml:space="preserve"> </w:t>
      </w:r>
      <w:r>
        <w:t>and</w:t>
      </w:r>
      <w:r>
        <w:rPr>
          <w:spacing w:val="-13"/>
        </w:rPr>
        <w:t xml:space="preserve"> </w:t>
      </w:r>
      <w:r>
        <w:t>infrared</w:t>
      </w:r>
      <w:r>
        <w:rPr>
          <w:spacing w:val="-12"/>
        </w:rPr>
        <w:t xml:space="preserve"> </w:t>
      </w:r>
      <w:r>
        <w:t>variability</w:t>
      </w:r>
      <w:r>
        <w:rPr>
          <w:spacing w:val="-12"/>
        </w:rPr>
        <w:t xml:space="preserve"> </w:t>
      </w:r>
      <w:r>
        <w:t>in</w:t>
      </w:r>
      <w:r>
        <w:rPr>
          <w:spacing w:val="-13"/>
        </w:rPr>
        <w:t xml:space="preserve"> </w:t>
      </w:r>
      <w:r>
        <w:t>quasars.</w:t>
      </w:r>
      <w:r>
        <w:rPr>
          <w:spacing w:val="2"/>
        </w:rPr>
        <w:t xml:space="preserve"> </w:t>
      </w:r>
      <w:r>
        <w:rPr>
          <w:i/>
        </w:rPr>
        <w:t>Nature</w:t>
      </w:r>
      <w:r>
        <w:rPr>
          <w:i/>
          <w:spacing w:val="-13"/>
        </w:rPr>
        <w:t xml:space="preserve"> </w:t>
      </w:r>
      <w:r>
        <w:rPr>
          <w:i/>
        </w:rPr>
        <w:t>Astronomy</w:t>
      </w:r>
      <w:r>
        <w:t>,</w:t>
      </w:r>
      <w:bookmarkStart w:id="204" w:name="_bookmark85"/>
      <w:bookmarkEnd w:id="204"/>
      <w:r>
        <w:t xml:space="preserve"> 2018.</w:t>
      </w:r>
    </w:p>
    <w:p w14:paraId="69212E9B" w14:textId="77777777" w:rsidR="006770BD" w:rsidRDefault="006A3F04">
      <w:pPr>
        <w:pStyle w:val="BodyText"/>
        <w:spacing w:before="1"/>
        <w:ind w:left="162"/>
        <w:jc w:val="left"/>
      </w:pPr>
      <w:r>
        <w:t>J. J. Ruan,  S. F.  Anderson,  S. L. Cales,  M. Eracleous,  P.  J. Green,  E. Morganson,  J. C. Runnoe,  Y. Shen,</w:t>
      </w:r>
    </w:p>
    <w:p w14:paraId="3905F036" w14:textId="77777777" w:rsidR="006770BD" w:rsidRDefault="006A3F04">
      <w:pPr>
        <w:pStyle w:val="BodyText"/>
        <w:spacing w:before="18"/>
        <w:ind w:left="379"/>
        <w:jc w:val="left"/>
      </w:pPr>
      <w:r>
        <w:t>T. D. Wilkinson, M. R. Blanton, T. Dwelly, A. Georgakakis, J. E. Greene, S. M. LaMassa, A. Merloni, and</w:t>
      </w:r>
    </w:p>
    <w:p w14:paraId="33DD23C8" w14:textId="77777777" w:rsidR="006770BD" w:rsidRDefault="006A3F04">
      <w:pPr>
        <w:pStyle w:val="BodyText"/>
        <w:spacing w:before="18" w:line="256" w:lineRule="auto"/>
        <w:ind w:left="379" w:right="122"/>
        <w:jc w:val="left"/>
      </w:pPr>
      <w:r>
        <w:t>D. P. Schneider. Toward an Understanding of Changing-look Quasars: An Archival Spectroscopic Search</w:t>
      </w:r>
      <w:bookmarkStart w:id="205" w:name="_bookmark86"/>
      <w:bookmarkEnd w:id="205"/>
      <w:r>
        <w:t xml:space="preserve"> in SDSS. </w:t>
      </w:r>
      <w:r>
        <w:rPr>
          <w:i/>
        </w:rPr>
        <w:t>ApJ</w:t>
      </w:r>
      <w:r>
        <w:t>, 826:188, Aug 2016. doi: 10.3847/0004-637X/826/2/188.</w:t>
      </w:r>
    </w:p>
    <w:p w14:paraId="45B2732B" w14:textId="77777777" w:rsidR="006770BD" w:rsidRDefault="006A3F04">
      <w:pPr>
        <w:pStyle w:val="BodyText"/>
        <w:spacing w:line="254" w:lineRule="exact"/>
        <w:ind w:left="162"/>
        <w:jc w:val="left"/>
      </w:pPr>
      <w:r>
        <w:t>J. N. Runco et al. Broad H</w:t>
      </w:r>
      <w:r>
        <w:rPr>
          <w:rFonts w:ascii="Century Gothic" w:hAnsi="Century Gothic"/>
          <w:i/>
        </w:rPr>
        <w:t xml:space="preserve">β </w:t>
      </w:r>
      <w:r>
        <w:t xml:space="preserve">Emission-line Variability in a Sample of 102 Local Active Galaxies. </w:t>
      </w:r>
      <w:r>
        <w:rPr>
          <w:i/>
        </w:rPr>
        <w:t>ApJ</w:t>
      </w:r>
      <w:r>
        <w:t>, 821:</w:t>
      </w:r>
    </w:p>
    <w:p w14:paraId="69F90558" w14:textId="77777777" w:rsidR="006770BD" w:rsidRDefault="006A3F04">
      <w:pPr>
        <w:pStyle w:val="BodyText"/>
        <w:spacing w:before="17"/>
        <w:ind w:left="379"/>
      </w:pPr>
      <w:bookmarkStart w:id="206" w:name="_bookmark87"/>
      <w:bookmarkEnd w:id="206"/>
      <w:r>
        <w:t>33, Apr 2016. doi: 10.3847/0004-637X/821/1/33.</w:t>
      </w:r>
    </w:p>
    <w:p w14:paraId="114F012D" w14:textId="77777777" w:rsidR="006770BD" w:rsidRDefault="006A3F04">
      <w:pPr>
        <w:pStyle w:val="BodyText"/>
        <w:spacing w:before="18"/>
        <w:ind w:left="162"/>
        <w:jc w:val="left"/>
      </w:pPr>
      <w:r>
        <w:t xml:space="preserve">J. C. Runnoe, S. Cales, J. J. Ruan, M. Eracleous, S. </w:t>
      </w:r>
      <w:r>
        <w:rPr>
          <w:spacing w:val="-9"/>
        </w:rPr>
        <w:t xml:space="preserve">F. </w:t>
      </w:r>
      <w:r>
        <w:t xml:space="preserve">Anderson, </w:t>
      </w:r>
      <w:r>
        <w:rPr>
          <w:spacing w:val="-15"/>
        </w:rPr>
        <w:t xml:space="preserve">Y.  </w:t>
      </w:r>
      <w:r>
        <w:t xml:space="preserve">Shen, </w:t>
      </w:r>
      <w:r>
        <w:rPr>
          <w:spacing w:val="-13"/>
        </w:rPr>
        <w:t xml:space="preserve">P.  </w:t>
      </w:r>
      <w:r>
        <w:t>J. Green, E. Morganson,</w:t>
      </w:r>
    </w:p>
    <w:p w14:paraId="1EECC6A9" w14:textId="77777777" w:rsidR="006770BD" w:rsidRDefault="006A3F04">
      <w:pPr>
        <w:pStyle w:val="BodyText"/>
        <w:spacing w:before="18"/>
        <w:ind w:left="379"/>
      </w:pPr>
      <w:r>
        <w:t>S. LaMassa, J. E. Greene, T. Dwelly, D. P.  Schneider, A. Merloni, A. Georgakakis, and A. Roman-Lopes.</w:t>
      </w:r>
    </w:p>
    <w:p w14:paraId="7C8DF46B" w14:textId="77777777" w:rsidR="006770BD" w:rsidRDefault="006770BD">
      <w:pPr>
        <w:sectPr w:rsidR="006770BD">
          <w:pgSz w:w="11910" w:h="16840"/>
          <w:pgMar w:top="1000" w:right="940" w:bottom="1580" w:left="1000" w:header="413" w:footer="1393" w:gutter="0"/>
          <w:cols w:space="720"/>
        </w:sectPr>
      </w:pPr>
    </w:p>
    <w:p w14:paraId="6CE6A175" w14:textId="77777777" w:rsidR="006770BD" w:rsidRDefault="006A3F04">
      <w:pPr>
        <w:pStyle w:val="BodyText"/>
        <w:spacing w:before="192" w:line="256" w:lineRule="auto"/>
        <w:ind w:left="379"/>
        <w:jc w:val="left"/>
      </w:pPr>
      <w:r>
        <w:lastRenderedPageBreak/>
        <w:t xml:space="preserve">Now you see it, now you don’t: the disappearing central engine of the quasar J1011+5442. </w:t>
      </w:r>
      <w:r>
        <w:rPr>
          <w:i/>
        </w:rPr>
        <w:t>MNRAS</w:t>
      </w:r>
      <w:r>
        <w:t>, 455:</w:t>
      </w:r>
      <w:bookmarkStart w:id="207" w:name="_bookmark88"/>
      <w:bookmarkEnd w:id="207"/>
      <w:r>
        <w:t xml:space="preserve"> 1691–1701, Jan 2016. doi: 10.1093/mnras/stv2385.</w:t>
      </w:r>
    </w:p>
    <w:p w14:paraId="66CCF79E" w14:textId="77777777" w:rsidR="006770BD" w:rsidRDefault="006A3F04">
      <w:pPr>
        <w:pStyle w:val="BodyText"/>
        <w:spacing w:line="256" w:lineRule="auto"/>
        <w:ind w:left="379" w:right="220" w:hanging="217"/>
      </w:pPr>
      <w:r>
        <w:t xml:space="preserve">S. Salviander, G. A. Shields, K. Gebhardt, and E. W. Bonning. The Black Hole Mass-Galaxy Bulge Rela- tionship for QSOs in the Sloan Digital Sky Survey Data Release 3. </w:t>
      </w:r>
      <w:r>
        <w:rPr>
          <w:i/>
        </w:rPr>
        <w:t>ApJ</w:t>
      </w:r>
      <w:r>
        <w:t>, 662:131–144, June 2007. doi:</w:t>
      </w:r>
      <w:bookmarkStart w:id="208" w:name="_bookmark89"/>
      <w:bookmarkEnd w:id="208"/>
      <w:r>
        <w:t xml:space="preserve"> 10.1086/513086.</w:t>
      </w:r>
    </w:p>
    <w:p w14:paraId="60445AD0" w14:textId="77777777" w:rsidR="006770BD" w:rsidRDefault="006A3F04">
      <w:pPr>
        <w:pStyle w:val="BodyText"/>
        <w:spacing w:before="1"/>
        <w:ind w:left="162"/>
        <w:jc w:val="left"/>
      </w:pPr>
      <w:r>
        <w:t>J. Schaye et al. The EAGLE project: simulating the evolution and assembly of galaxies and their environments.</w:t>
      </w:r>
    </w:p>
    <w:p w14:paraId="395CC56A" w14:textId="77777777" w:rsidR="006770BD" w:rsidRDefault="006A3F04">
      <w:pPr>
        <w:pStyle w:val="BodyText"/>
        <w:spacing w:before="18"/>
        <w:ind w:left="379"/>
        <w:jc w:val="left"/>
      </w:pPr>
      <w:bookmarkStart w:id="209" w:name="_bookmark90"/>
      <w:bookmarkEnd w:id="209"/>
      <w:r>
        <w:rPr>
          <w:i/>
        </w:rPr>
        <w:t>MNRAS</w:t>
      </w:r>
      <w:r>
        <w:t>, 446:521–554, Jan 2015. doi: 10.1093/mnras/stu2058.</w:t>
      </w:r>
    </w:p>
    <w:p w14:paraId="370E43E8" w14:textId="77777777" w:rsidR="006770BD" w:rsidRDefault="006A3F04">
      <w:pPr>
        <w:pStyle w:val="BodyText"/>
        <w:spacing w:before="18" w:line="256" w:lineRule="auto"/>
        <w:ind w:left="379" w:right="220" w:hanging="217"/>
      </w:pPr>
      <w:r>
        <w:t xml:space="preserve">N. I. Shakura and R. A. </w:t>
      </w:r>
      <w:r>
        <w:rPr>
          <w:spacing w:val="-4"/>
        </w:rPr>
        <w:t xml:space="preserve">Sunyaev. </w:t>
      </w:r>
      <w:r>
        <w:t xml:space="preserve">Black holes in binary systems. Observational appearance. </w:t>
      </w:r>
      <w:r>
        <w:rPr>
          <w:i/>
        </w:rPr>
        <w:t>Astron. &amp; Astro-</w:t>
      </w:r>
      <w:bookmarkStart w:id="210" w:name="_bookmark91"/>
      <w:bookmarkEnd w:id="210"/>
      <w:r>
        <w:rPr>
          <w:i/>
        </w:rPr>
        <w:t xml:space="preserve"> phys.</w:t>
      </w:r>
      <w:r>
        <w:t>, 24:337, 1973.</w:t>
      </w:r>
    </w:p>
    <w:p w14:paraId="394FF14D" w14:textId="77777777" w:rsidR="006770BD" w:rsidRDefault="006A3F04">
      <w:pPr>
        <w:pStyle w:val="ListParagraph"/>
        <w:numPr>
          <w:ilvl w:val="0"/>
          <w:numId w:val="1"/>
        </w:numPr>
        <w:tabs>
          <w:tab w:val="left" w:pos="437"/>
        </w:tabs>
        <w:spacing w:before="1" w:line="256" w:lineRule="auto"/>
        <w:ind w:right="220" w:hanging="217"/>
        <w:jc w:val="both"/>
      </w:pPr>
      <w:r>
        <w:t xml:space="preserve">Sijacki, </w:t>
      </w:r>
      <w:r>
        <w:rPr>
          <w:spacing w:val="-15"/>
        </w:rPr>
        <w:t xml:space="preserve">V. </w:t>
      </w:r>
      <w:r>
        <w:t xml:space="preserve">Springel, </w:t>
      </w:r>
      <w:r>
        <w:rPr>
          <w:spacing w:val="-9"/>
        </w:rPr>
        <w:t xml:space="preserve">T. </w:t>
      </w:r>
      <w:r>
        <w:t xml:space="preserve">Di Matteo, and L. Hernquist. A unified model for </w:t>
      </w:r>
      <w:r>
        <w:rPr>
          <w:spacing w:val="-3"/>
        </w:rPr>
        <w:t xml:space="preserve">AGN </w:t>
      </w:r>
      <w:r>
        <w:t xml:space="preserve">feedback in cosmological simulations of structure formation. </w:t>
      </w:r>
      <w:r>
        <w:rPr>
          <w:i/>
        </w:rPr>
        <w:t>MNRAS</w:t>
      </w:r>
      <w:r>
        <w:t>, 380:877–900, Sept 2007. doi: 10.1111/j.1365-2966.2007.</w:t>
      </w:r>
      <w:bookmarkStart w:id="211" w:name="_bookmark92"/>
      <w:bookmarkEnd w:id="211"/>
      <w:r>
        <w:t xml:space="preserve"> 12153.x.</w:t>
      </w:r>
    </w:p>
    <w:p w14:paraId="4AE8DE87" w14:textId="77777777" w:rsidR="006770BD" w:rsidRDefault="006A3F04">
      <w:pPr>
        <w:pStyle w:val="ListParagraph"/>
        <w:numPr>
          <w:ilvl w:val="0"/>
          <w:numId w:val="1"/>
        </w:numPr>
        <w:tabs>
          <w:tab w:val="left" w:pos="397"/>
        </w:tabs>
        <w:spacing w:before="1"/>
        <w:ind w:left="396" w:hanging="234"/>
      </w:pPr>
      <w:r>
        <w:t>Sirko</w:t>
      </w:r>
      <w:r>
        <w:rPr>
          <w:spacing w:val="-15"/>
        </w:rPr>
        <w:t xml:space="preserve"> </w:t>
      </w:r>
      <w:r>
        <w:t>and</w:t>
      </w:r>
      <w:r>
        <w:rPr>
          <w:spacing w:val="-15"/>
        </w:rPr>
        <w:t xml:space="preserve"> </w:t>
      </w:r>
      <w:r>
        <w:t>J.</w:t>
      </w:r>
      <w:r>
        <w:rPr>
          <w:spacing w:val="-15"/>
        </w:rPr>
        <w:t xml:space="preserve"> </w:t>
      </w:r>
      <w:r>
        <w:t>Goodman.</w:t>
      </w:r>
      <w:r>
        <w:rPr>
          <w:spacing w:val="-2"/>
        </w:rPr>
        <w:t xml:space="preserve"> </w:t>
      </w:r>
      <w:r>
        <w:t>Spectral</w:t>
      </w:r>
      <w:r>
        <w:rPr>
          <w:spacing w:val="-15"/>
        </w:rPr>
        <w:t xml:space="preserve"> </w:t>
      </w:r>
      <w:r>
        <w:t>energy</w:t>
      </w:r>
      <w:r>
        <w:rPr>
          <w:spacing w:val="-15"/>
        </w:rPr>
        <w:t xml:space="preserve"> </w:t>
      </w:r>
      <w:r>
        <w:t>distributions</w:t>
      </w:r>
      <w:r>
        <w:rPr>
          <w:spacing w:val="-15"/>
        </w:rPr>
        <w:t xml:space="preserve"> </w:t>
      </w:r>
      <w:r>
        <w:t>of</w:t>
      </w:r>
      <w:r>
        <w:rPr>
          <w:spacing w:val="-15"/>
        </w:rPr>
        <w:t xml:space="preserve"> </w:t>
      </w:r>
      <w:r>
        <w:t>marginally</w:t>
      </w:r>
      <w:r>
        <w:rPr>
          <w:spacing w:val="-15"/>
        </w:rPr>
        <w:t xml:space="preserve"> </w:t>
      </w:r>
      <w:r>
        <w:t>self-gravitating</w:t>
      </w:r>
      <w:r>
        <w:rPr>
          <w:spacing w:val="-15"/>
        </w:rPr>
        <w:t xml:space="preserve"> </w:t>
      </w:r>
      <w:r>
        <w:t>quasi-stellar</w:t>
      </w:r>
      <w:r>
        <w:rPr>
          <w:spacing w:val="-15"/>
        </w:rPr>
        <w:t xml:space="preserve"> </w:t>
      </w:r>
      <w:r>
        <w:t>object</w:t>
      </w:r>
      <w:r>
        <w:rPr>
          <w:spacing w:val="-15"/>
        </w:rPr>
        <w:t xml:space="preserve"> </w:t>
      </w:r>
      <w:r>
        <w:t>discs.</w:t>
      </w:r>
    </w:p>
    <w:p w14:paraId="62ADCCCA" w14:textId="77777777" w:rsidR="006770BD" w:rsidRDefault="006A3F04">
      <w:pPr>
        <w:pStyle w:val="BodyText"/>
        <w:spacing w:before="18"/>
        <w:ind w:left="379"/>
        <w:jc w:val="left"/>
      </w:pPr>
      <w:bookmarkStart w:id="212" w:name="_bookmark93"/>
      <w:bookmarkEnd w:id="212"/>
      <w:r>
        <w:rPr>
          <w:i/>
        </w:rPr>
        <w:t>MNRAS</w:t>
      </w:r>
      <w:r>
        <w:t>, 341:501–508, May 2003. doi: 10.1046/j.1365-8711.2003.06431.x.</w:t>
      </w:r>
    </w:p>
    <w:p w14:paraId="409642DD" w14:textId="77777777" w:rsidR="006770BD" w:rsidRDefault="006A3F04">
      <w:pPr>
        <w:pStyle w:val="BodyText"/>
        <w:spacing w:before="18" w:line="256" w:lineRule="auto"/>
        <w:ind w:left="379" w:right="220" w:hanging="217"/>
      </w:pPr>
      <w:r>
        <w:t xml:space="preserve">M. </w:t>
      </w:r>
      <w:r>
        <w:rPr>
          <w:spacing w:val="-3"/>
        </w:rPr>
        <w:t xml:space="preserve">Vogelsberger, </w:t>
      </w:r>
      <w:r>
        <w:t xml:space="preserve">S. Genel, D. Sijacki, </w:t>
      </w:r>
      <w:r>
        <w:rPr>
          <w:spacing w:val="-13"/>
        </w:rPr>
        <w:t xml:space="preserve">P. </w:t>
      </w:r>
      <w:r>
        <w:rPr>
          <w:spacing w:val="-4"/>
        </w:rPr>
        <w:t xml:space="preserve">Torrey, </w:t>
      </w:r>
      <w:r>
        <w:rPr>
          <w:spacing w:val="-15"/>
        </w:rPr>
        <w:t xml:space="preserve">V. </w:t>
      </w:r>
      <w:r>
        <w:t>Springel, and L. Hernquist. A model for cosmological</w:t>
      </w:r>
      <w:bookmarkStart w:id="213" w:name="_bookmark94"/>
      <w:bookmarkEnd w:id="213"/>
      <w:r>
        <w:t xml:space="preserve"> simulations of galaxy formation physics. </w:t>
      </w:r>
      <w:r>
        <w:rPr>
          <w:i/>
        </w:rPr>
        <w:t>MNRAS</w:t>
      </w:r>
      <w:r>
        <w:t>, 436:3031–3067, Dec 2013. doi:</w:t>
      </w:r>
      <w:r>
        <w:rPr>
          <w:spacing w:val="-27"/>
        </w:rPr>
        <w:t xml:space="preserve"> </w:t>
      </w:r>
      <w:r>
        <w:t>10.1093/mnras/stt1789.</w:t>
      </w:r>
    </w:p>
    <w:p w14:paraId="5F8FFE30" w14:textId="77777777" w:rsidR="006770BD" w:rsidRDefault="006A3F04">
      <w:pPr>
        <w:pStyle w:val="BodyText"/>
        <w:spacing w:line="256" w:lineRule="auto"/>
        <w:ind w:left="379" w:right="220" w:hanging="217"/>
      </w:pPr>
      <w:r>
        <w:t xml:space="preserve">M. </w:t>
      </w:r>
      <w:r>
        <w:rPr>
          <w:spacing w:val="-3"/>
        </w:rPr>
        <w:t xml:space="preserve">Vogelsberger, </w:t>
      </w:r>
      <w:r>
        <w:t xml:space="preserve">S. Genel, </w:t>
      </w:r>
      <w:r>
        <w:rPr>
          <w:spacing w:val="-15"/>
        </w:rPr>
        <w:t xml:space="preserve">V. </w:t>
      </w:r>
      <w:r>
        <w:t xml:space="preserve">Springel, </w:t>
      </w:r>
      <w:r>
        <w:rPr>
          <w:spacing w:val="-13"/>
        </w:rPr>
        <w:t xml:space="preserve">P. </w:t>
      </w:r>
      <w:r>
        <w:rPr>
          <w:spacing w:val="-4"/>
        </w:rPr>
        <w:t xml:space="preserve">Torrey, </w:t>
      </w:r>
      <w:r>
        <w:t>D. Sijacki, D. Xu, G. Snyder, D. Nelson, and L. Hernquist. Introducing the Illustris Project: simulating the coevolution of dark and visible matter in the Universe.</w:t>
      </w:r>
      <w:bookmarkStart w:id="214" w:name="_bookmark95"/>
      <w:bookmarkEnd w:id="214"/>
      <w:r>
        <w:t xml:space="preserve"> </w:t>
      </w:r>
      <w:r>
        <w:rPr>
          <w:i/>
        </w:rPr>
        <w:t>MNRAS</w:t>
      </w:r>
      <w:r>
        <w:t>, 444:1518–1547, Oct 2014. doi: 10.1093/mnras/stu1536.</w:t>
      </w:r>
    </w:p>
    <w:p w14:paraId="3217527A" w14:textId="77777777" w:rsidR="006770BD" w:rsidRDefault="006A3F04">
      <w:pPr>
        <w:pStyle w:val="BodyText"/>
        <w:spacing w:before="1" w:line="256" w:lineRule="auto"/>
        <w:ind w:left="379" w:right="220" w:hanging="217"/>
      </w:pPr>
      <w:r>
        <w:t>R.</w:t>
      </w:r>
      <w:r>
        <w:rPr>
          <w:spacing w:val="-19"/>
        </w:rPr>
        <w:t xml:space="preserve"> </w:t>
      </w:r>
      <w:r>
        <w:rPr>
          <w:spacing w:val="-3"/>
        </w:rPr>
        <w:t>Weinberger</w:t>
      </w:r>
      <w:r>
        <w:rPr>
          <w:spacing w:val="-19"/>
        </w:rPr>
        <w:t xml:space="preserve"> </w:t>
      </w:r>
      <w:r>
        <w:t>et</w:t>
      </w:r>
      <w:r>
        <w:rPr>
          <w:spacing w:val="-19"/>
        </w:rPr>
        <w:t xml:space="preserve"> </w:t>
      </w:r>
      <w:r>
        <w:t>al.</w:t>
      </w:r>
      <w:r>
        <w:rPr>
          <w:spacing w:val="-11"/>
        </w:rPr>
        <w:t xml:space="preserve"> </w:t>
      </w:r>
      <w:r>
        <w:t>Simulating</w:t>
      </w:r>
      <w:r>
        <w:rPr>
          <w:spacing w:val="-19"/>
        </w:rPr>
        <w:t xml:space="preserve"> </w:t>
      </w:r>
      <w:r>
        <w:t>galaxy</w:t>
      </w:r>
      <w:r>
        <w:rPr>
          <w:spacing w:val="-19"/>
        </w:rPr>
        <w:t xml:space="preserve"> </w:t>
      </w:r>
      <w:r>
        <w:t>formation</w:t>
      </w:r>
      <w:r>
        <w:rPr>
          <w:spacing w:val="-19"/>
        </w:rPr>
        <w:t xml:space="preserve"> </w:t>
      </w:r>
      <w:r>
        <w:t>with</w:t>
      </w:r>
      <w:r>
        <w:rPr>
          <w:spacing w:val="-19"/>
        </w:rPr>
        <w:t xml:space="preserve"> </w:t>
      </w:r>
      <w:r>
        <w:t>black</w:t>
      </w:r>
      <w:r>
        <w:rPr>
          <w:spacing w:val="-19"/>
        </w:rPr>
        <w:t xml:space="preserve"> </w:t>
      </w:r>
      <w:r>
        <w:t>hole</w:t>
      </w:r>
      <w:r>
        <w:rPr>
          <w:spacing w:val="-19"/>
        </w:rPr>
        <w:t xml:space="preserve"> </w:t>
      </w:r>
      <w:r>
        <w:t>driven</w:t>
      </w:r>
      <w:r>
        <w:rPr>
          <w:spacing w:val="-19"/>
        </w:rPr>
        <w:t xml:space="preserve"> </w:t>
      </w:r>
      <w:r>
        <w:t>thermal</w:t>
      </w:r>
      <w:r>
        <w:rPr>
          <w:spacing w:val="-19"/>
        </w:rPr>
        <w:t xml:space="preserve"> </w:t>
      </w:r>
      <w:r>
        <w:t>and</w:t>
      </w:r>
      <w:r>
        <w:rPr>
          <w:spacing w:val="-19"/>
        </w:rPr>
        <w:t xml:space="preserve"> </w:t>
      </w:r>
      <w:r>
        <w:t>kinetic</w:t>
      </w:r>
      <w:r>
        <w:rPr>
          <w:spacing w:val="-19"/>
        </w:rPr>
        <w:t xml:space="preserve"> </w:t>
      </w:r>
      <w:r>
        <w:t>feedback.</w:t>
      </w:r>
      <w:r>
        <w:rPr>
          <w:spacing w:val="-11"/>
        </w:rPr>
        <w:t xml:space="preserve"> </w:t>
      </w:r>
      <w:r>
        <w:rPr>
          <w:i/>
        </w:rPr>
        <w:t>MNRAS</w:t>
      </w:r>
      <w:r>
        <w:t>,</w:t>
      </w:r>
      <w:bookmarkStart w:id="215" w:name="_bookmark96"/>
      <w:bookmarkEnd w:id="215"/>
      <w:r>
        <w:t xml:space="preserve"> 465:3291–3308, March 2017. doi:</w:t>
      </w:r>
      <w:r>
        <w:rPr>
          <w:spacing w:val="-25"/>
        </w:rPr>
        <w:t xml:space="preserve"> </w:t>
      </w:r>
      <w:r>
        <w:t>10.1093/mnras/stw2944.</w:t>
      </w:r>
    </w:p>
    <w:p w14:paraId="43C3E065" w14:textId="77777777" w:rsidR="006770BD" w:rsidRDefault="006A3F04">
      <w:pPr>
        <w:pStyle w:val="BodyText"/>
        <w:spacing w:before="40" w:line="194" w:lineRule="auto"/>
        <w:ind w:left="379" w:right="220" w:hanging="217"/>
      </w:pPr>
      <w:r>
        <w:t>A.</w:t>
      </w:r>
      <w:r>
        <w:rPr>
          <w:spacing w:val="-7"/>
        </w:rPr>
        <w:t xml:space="preserve"> </w:t>
      </w:r>
      <w:r>
        <w:t>R.</w:t>
      </w:r>
      <w:r>
        <w:rPr>
          <w:spacing w:val="-7"/>
        </w:rPr>
        <w:t xml:space="preserve"> </w:t>
      </w:r>
      <w:r>
        <w:rPr>
          <w:spacing w:val="-3"/>
        </w:rPr>
        <w:t>Wetzel,</w:t>
      </w:r>
      <w:r>
        <w:rPr>
          <w:spacing w:val="-7"/>
        </w:rPr>
        <w:t xml:space="preserve"> </w:t>
      </w:r>
      <w:r>
        <w:rPr>
          <w:spacing w:val="-13"/>
        </w:rPr>
        <w:t>P.</w:t>
      </w:r>
      <w:r>
        <w:rPr>
          <w:spacing w:val="-7"/>
        </w:rPr>
        <w:t xml:space="preserve"> </w:t>
      </w:r>
      <w:r>
        <w:rPr>
          <w:spacing w:val="-9"/>
        </w:rPr>
        <w:t>F.</w:t>
      </w:r>
      <w:r>
        <w:rPr>
          <w:spacing w:val="-7"/>
        </w:rPr>
        <w:t xml:space="preserve"> </w:t>
      </w:r>
      <w:r>
        <w:t>Hopkins,</w:t>
      </w:r>
      <w:r>
        <w:rPr>
          <w:spacing w:val="-7"/>
        </w:rPr>
        <w:t xml:space="preserve"> </w:t>
      </w:r>
      <w:r>
        <w:t>J.-h.</w:t>
      </w:r>
      <w:r>
        <w:rPr>
          <w:spacing w:val="-7"/>
        </w:rPr>
        <w:t xml:space="preserve"> </w:t>
      </w:r>
      <w:r>
        <w:t>Kim,</w:t>
      </w:r>
      <w:r>
        <w:rPr>
          <w:spacing w:val="-7"/>
        </w:rPr>
        <w:t xml:space="preserve"> </w:t>
      </w:r>
      <w:r>
        <w:t>C.-A.</w:t>
      </w:r>
      <w:r>
        <w:rPr>
          <w:spacing w:val="-7"/>
        </w:rPr>
        <w:t xml:space="preserve"> </w:t>
      </w:r>
      <w:r>
        <w:t>Faucher-Giguère,</w:t>
      </w:r>
      <w:r>
        <w:rPr>
          <w:spacing w:val="-7"/>
        </w:rPr>
        <w:t xml:space="preserve"> </w:t>
      </w:r>
      <w:r>
        <w:t>D.</w:t>
      </w:r>
      <w:r>
        <w:rPr>
          <w:spacing w:val="-7"/>
        </w:rPr>
        <w:t xml:space="preserve"> </w:t>
      </w:r>
      <w:r>
        <w:t>Kereš,</w:t>
      </w:r>
      <w:r>
        <w:rPr>
          <w:spacing w:val="-7"/>
        </w:rPr>
        <w:t xml:space="preserve"> </w:t>
      </w:r>
      <w:r>
        <w:t>and</w:t>
      </w:r>
      <w:r>
        <w:rPr>
          <w:spacing w:val="-7"/>
        </w:rPr>
        <w:t xml:space="preserve"> </w:t>
      </w:r>
      <w:r>
        <w:t>E.</w:t>
      </w:r>
      <w:r>
        <w:rPr>
          <w:spacing w:val="-7"/>
        </w:rPr>
        <w:t xml:space="preserve"> </w:t>
      </w:r>
      <w:r>
        <w:t>Quataert.</w:t>
      </w:r>
      <w:r>
        <w:rPr>
          <w:spacing w:val="15"/>
        </w:rPr>
        <w:t xml:space="preserve"> </w:t>
      </w:r>
      <w:r>
        <w:t>Reconciling</w:t>
      </w:r>
      <w:r>
        <w:rPr>
          <w:spacing w:val="-7"/>
        </w:rPr>
        <w:t xml:space="preserve"> </w:t>
      </w:r>
      <w:r>
        <w:t>Dwarf Galaxies</w:t>
      </w:r>
      <w:r>
        <w:rPr>
          <w:spacing w:val="-14"/>
        </w:rPr>
        <w:t xml:space="preserve"> </w:t>
      </w:r>
      <w:r>
        <w:t>with</w:t>
      </w:r>
      <w:r>
        <w:rPr>
          <w:spacing w:val="-14"/>
        </w:rPr>
        <w:t xml:space="preserve"> </w:t>
      </w:r>
      <w:r>
        <w:rPr>
          <w:rFonts w:ascii="Arial Unicode MS" w:hAnsi="Arial Unicode MS"/>
        </w:rPr>
        <w:t>Λ</w:t>
      </w:r>
      <w:r>
        <w:t>CDM</w:t>
      </w:r>
      <w:r>
        <w:rPr>
          <w:spacing w:val="-14"/>
        </w:rPr>
        <w:t xml:space="preserve"> </w:t>
      </w:r>
      <w:r>
        <w:t>Cosmology: Simulating</w:t>
      </w:r>
      <w:r>
        <w:rPr>
          <w:spacing w:val="-14"/>
        </w:rPr>
        <w:t xml:space="preserve"> </w:t>
      </w:r>
      <w:r>
        <w:t>a</w:t>
      </w:r>
      <w:r>
        <w:rPr>
          <w:spacing w:val="-14"/>
        </w:rPr>
        <w:t xml:space="preserve"> </w:t>
      </w:r>
      <w:r>
        <w:t>Realistic</w:t>
      </w:r>
      <w:r>
        <w:rPr>
          <w:spacing w:val="-14"/>
        </w:rPr>
        <w:t xml:space="preserve"> </w:t>
      </w:r>
      <w:r>
        <w:t>Population</w:t>
      </w:r>
      <w:r>
        <w:rPr>
          <w:spacing w:val="-14"/>
        </w:rPr>
        <w:t xml:space="preserve"> </w:t>
      </w:r>
      <w:r>
        <w:t>of</w:t>
      </w:r>
      <w:r>
        <w:rPr>
          <w:spacing w:val="-14"/>
        </w:rPr>
        <w:t xml:space="preserve"> </w:t>
      </w:r>
      <w:r>
        <w:t>Satellites</w:t>
      </w:r>
      <w:r>
        <w:rPr>
          <w:spacing w:val="-14"/>
        </w:rPr>
        <w:t xml:space="preserve"> </w:t>
      </w:r>
      <w:r>
        <w:t>around</w:t>
      </w:r>
      <w:r>
        <w:rPr>
          <w:spacing w:val="-14"/>
        </w:rPr>
        <w:t xml:space="preserve"> </w:t>
      </w:r>
      <w:r>
        <w:t>a</w:t>
      </w:r>
      <w:r>
        <w:rPr>
          <w:spacing w:val="-14"/>
        </w:rPr>
        <w:t xml:space="preserve"> </w:t>
      </w:r>
      <w:r>
        <w:t>Milky</w:t>
      </w:r>
      <w:r>
        <w:rPr>
          <w:spacing w:val="-14"/>
        </w:rPr>
        <w:t xml:space="preserve"> </w:t>
      </w:r>
      <w:r>
        <w:rPr>
          <w:spacing w:val="-3"/>
        </w:rPr>
        <w:t>Way-mass</w:t>
      </w:r>
      <w:bookmarkStart w:id="216" w:name="_bookmark97"/>
      <w:bookmarkEnd w:id="216"/>
      <w:r>
        <w:rPr>
          <w:spacing w:val="-3"/>
        </w:rPr>
        <w:t xml:space="preserve"> </w:t>
      </w:r>
      <w:r>
        <w:t xml:space="preserve">Galaxy. </w:t>
      </w:r>
      <w:r>
        <w:rPr>
          <w:i/>
        </w:rPr>
        <w:t>ApJ Lett.</w:t>
      </w:r>
      <w:r>
        <w:t>, 827:L23, Aug 2016. doi:</w:t>
      </w:r>
      <w:r>
        <w:rPr>
          <w:spacing w:val="47"/>
        </w:rPr>
        <w:t xml:space="preserve"> </w:t>
      </w:r>
      <w:r>
        <w:t>10.3847/2041-8205/827/2/L23.</w:t>
      </w:r>
    </w:p>
    <w:p w14:paraId="4C8466DF" w14:textId="77777777" w:rsidR="006770BD" w:rsidRDefault="006A3F04">
      <w:pPr>
        <w:pStyle w:val="BodyText"/>
        <w:spacing w:before="28"/>
        <w:ind w:left="162"/>
        <w:jc w:val="left"/>
      </w:pPr>
      <w:bookmarkStart w:id="217" w:name="_bookmark98"/>
      <w:bookmarkEnd w:id="217"/>
      <w:r>
        <w:t xml:space="preserve">Q. Yang et al. Discovery of 21 New Changing-look AGNs in Northern Sky. </w:t>
      </w:r>
      <w:r>
        <w:rPr>
          <w:i/>
        </w:rPr>
        <w:t>ArXiv e-prints</w:t>
      </w:r>
      <w:r>
        <w:t>, Nov 2017.</w:t>
      </w:r>
    </w:p>
    <w:p w14:paraId="0E6B4D3C" w14:textId="77777777" w:rsidR="006770BD" w:rsidRDefault="006A3F04">
      <w:pPr>
        <w:pStyle w:val="BodyText"/>
        <w:spacing w:before="18" w:line="256" w:lineRule="auto"/>
        <w:ind w:left="379" w:right="220" w:hanging="217"/>
      </w:pPr>
      <w:r>
        <w:t xml:space="preserve">F. Yuan and R. Narayan. Hot Accretion Flows Around Black Holes. </w:t>
      </w:r>
      <w:r>
        <w:rPr>
          <w:i/>
        </w:rPr>
        <w:t>ARA&amp;A</w:t>
      </w:r>
      <w:r>
        <w:t>, 52:529–588, Aug 2014. doi: 10.1146/annurev-astro-082812-141003.</w:t>
      </w:r>
    </w:p>
    <w:sectPr w:rsidR="006770BD">
      <w:pgSz w:w="11910" w:h="16840"/>
      <w:pgMar w:top="1000" w:right="940" w:bottom="1580" w:left="1000" w:header="413" w:footer="1393"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Eirini" w:date="2018-02-13T10:22:00Z" w:initials="Eirini">
    <w:p w14:paraId="74307EF4" w14:textId="77777777" w:rsidR="006A3F04" w:rsidRDefault="006A3F04">
      <w:pPr>
        <w:pStyle w:val="CommentText"/>
      </w:pPr>
      <w:r>
        <w:rPr>
          <w:rStyle w:val="CommentReference"/>
        </w:rPr>
        <w:annotationRef/>
      </w:r>
      <w:r>
        <w:t xml:space="preserve">You do not need to have a table with contents. There is no such thing in the template and it takes up quite a lot of space. </w:t>
      </w:r>
    </w:p>
  </w:comment>
  <w:comment w:id="44" w:author="Eirini" w:date="2018-02-13T10:50:00Z" w:initials="Eirini">
    <w:p w14:paraId="038345D7" w14:textId="77777777" w:rsidR="00043626" w:rsidRDefault="00043626">
      <w:pPr>
        <w:pStyle w:val="CommentText"/>
      </w:pPr>
      <w:r>
        <w:rPr>
          <w:rStyle w:val="CommentReference"/>
        </w:rPr>
        <w:annotationRef/>
      </w:r>
      <w:r>
        <w:t xml:space="preserve">Maybe add Introduction? </w:t>
      </w:r>
    </w:p>
  </w:comment>
  <w:comment w:id="45" w:author="Eirini" w:date="2018-02-13T10:51:00Z" w:initials="Eirini">
    <w:p w14:paraId="5E1AEB7F" w14:textId="77777777" w:rsidR="00043626" w:rsidRDefault="00043626">
      <w:pPr>
        <w:pStyle w:val="CommentText"/>
      </w:pPr>
      <w:r>
        <w:rPr>
          <w:rStyle w:val="CommentReference"/>
        </w:rPr>
        <w:annotationRef/>
      </w:r>
      <w:r>
        <w:t xml:space="preserve">This reads slightly vague. What do you means by further issues you might want to make this more specific by giving an example. Also I would prefer questions instead of issues when there is a scientific context. </w:t>
      </w:r>
    </w:p>
  </w:comment>
  <w:comment w:id="48" w:author="Eirini" w:date="2018-02-13T11:11:00Z" w:initials="Eirini">
    <w:p w14:paraId="49C94F49" w14:textId="77777777" w:rsidR="00715009" w:rsidRDefault="00715009">
      <w:pPr>
        <w:pStyle w:val="CommentText"/>
      </w:pPr>
      <w:r>
        <w:rPr>
          <w:rStyle w:val="CommentReference"/>
        </w:rPr>
        <w:annotationRef/>
      </w:r>
      <w:r>
        <w:t xml:space="preserve">I would suggest that for this part you ask someone senior within the research group to help you as it is quite crucial, it is the first impression that the evaluators will get and I think you need to trigger their  interest. </w:t>
      </w:r>
    </w:p>
  </w:comment>
  <w:comment w:id="49" w:author="Eirini" w:date="2018-02-13T10:58:00Z" w:initials="Eirini">
    <w:p w14:paraId="4AF38FCA" w14:textId="77777777" w:rsidR="00043626" w:rsidRDefault="00043626">
      <w:pPr>
        <w:pStyle w:val="CommentText"/>
      </w:pPr>
      <w:r>
        <w:rPr>
          <w:rStyle w:val="CommentReference"/>
        </w:rPr>
        <w:annotationRef/>
      </w:r>
      <w:r>
        <w:t>Avoid using the same word too close. Or you can say</w:t>
      </w:r>
      <w:r w:rsidR="003570CB">
        <w:t>:</w:t>
      </w:r>
      <w:r>
        <w:t xml:space="preserve"> In this proposal we suggest or we intend. </w:t>
      </w:r>
    </w:p>
  </w:comment>
  <w:comment w:id="50" w:author="Eirini" w:date="2018-02-13T11:09:00Z" w:initials="Eirini">
    <w:p w14:paraId="7CE02447" w14:textId="77777777" w:rsidR="003570CB" w:rsidRDefault="003570CB">
      <w:pPr>
        <w:pStyle w:val="CommentText"/>
      </w:pPr>
      <w:r>
        <w:rPr>
          <w:rStyle w:val="CommentReference"/>
        </w:rPr>
        <w:annotationRef/>
      </w:r>
      <w:r>
        <w:t xml:space="preserve">Combining does not sound ground breaking to be honest, </w:t>
      </w:r>
      <w:r w:rsidR="00715009">
        <w:t xml:space="preserve">also you use again twice the state of the art </w:t>
      </w:r>
    </w:p>
  </w:comment>
  <w:comment w:id="55" w:author="Eirini" w:date="2018-02-13T11:11:00Z" w:initials="Eirini">
    <w:p w14:paraId="3DDCA736" w14:textId="77777777" w:rsidR="00715009" w:rsidRDefault="00715009">
      <w:pPr>
        <w:pStyle w:val="CommentText"/>
      </w:pPr>
      <w:r>
        <w:rPr>
          <w:rStyle w:val="CommentReference"/>
        </w:rPr>
        <w:annotationRef/>
      </w:r>
      <w:r>
        <w:t xml:space="preserve">Again it seems that you repeat the same phrase. Maybe use we are well suited? And change the rest accordingly? </w:t>
      </w:r>
    </w:p>
  </w:comment>
  <w:comment w:id="59" w:author="Eirini" w:date="2018-02-13T11:17:00Z" w:initials="Eirini">
    <w:p w14:paraId="5507A05A" w14:textId="77777777" w:rsidR="00715009" w:rsidRDefault="00715009">
      <w:pPr>
        <w:pStyle w:val="CommentText"/>
      </w:pPr>
      <w:r>
        <w:rPr>
          <w:rStyle w:val="CommentReference"/>
        </w:rPr>
        <w:annotationRef/>
      </w:r>
      <w:r>
        <w:t xml:space="preserve">I would add a list or </w:t>
      </w:r>
      <w:r w:rsidR="006E2899">
        <w:t>some kind</w:t>
      </w:r>
      <w:r>
        <w:t xml:space="preserve"> of sequence in the objectives </w:t>
      </w:r>
    </w:p>
  </w:comment>
  <w:comment w:id="62" w:author="Eirini" w:date="2018-02-13T11:20:00Z" w:initials="Eirini">
    <w:p w14:paraId="209F7F74" w14:textId="77777777" w:rsidR="006E2899" w:rsidRDefault="006E2899" w:rsidP="006E2899">
      <w:pPr>
        <w:spacing w:before="208"/>
        <w:ind w:right="57"/>
        <w:jc w:val="center"/>
        <w:rPr>
          <w:b/>
        </w:rPr>
      </w:pPr>
      <w:r>
        <w:rPr>
          <w:rStyle w:val="CommentReference"/>
        </w:rPr>
        <w:annotationRef/>
      </w:r>
      <w:r>
        <w:t>Where is this table? There is no caption and I guess you mean the one under the title: O</w:t>
      </w:r>
      <w:r>
        <w:rPr>
          <w:b/>
        </w:rPr>
        <w:t>utstanding Issues in Variable Extragalactic Astrophysics</w:t>
      </w:r>
      <w:r>
        <w:rPr>
          <w:b/>
        </w:rPr>
        <w:t>.</w:t>
      </w:r>
    </w:p>
    <w:p w14:paraId="21E9480E" w14:textId="77777777" w:rsidR="006E2899" w:rsidRDefault="006E2899" w:rsidP="006E2899">
      <w:pPr>
        <w:spacing w:before="208"/>
        <w:ind w:right="57"/>
        <w:jc w:val="center"/>
      </w:pPr>
      <w:r>
        <w:t xml:space="preserve">If this is the case: it appears too late you mention something in page one and it appears in page 8. </w:t>
      </w:r>
    </w:p>
    <w:p w14:paraId="0D7DFC6F" w14:textId="77777777" w:rsidR="006E2899" w:rsidRDefault="006E2899" w:rsidP="006E2899">
      <w:pPr>
        <w:spacing w:before="208"/>
        <w:ind w:right="57"/>
        <w:jc w:val="center"/>
      </w:pPr>
      <w:r>
        <w:t xml:space="preserve">Also over there you have a list of more than 4 objectives which are also different and more specific. </w:t>
      </w:r>
    </w:p>
    <w:p w14:paraId="3549DC68" w14:textId="77777777" w:rsidR="006E2899" w:rsidRDefault="006E2899" w:rsidP="006E2899">
      <w:pPr>
        <w:spacing w:before="208"/>
        <w:ind w:right="57"/>
        <w:jc w:val="center"/>
        <w:rPr>
          <w:lang w:val="en-GB"/>
        </w:rPr>
      </w:pPr>
      <w:r>
        <w:t>When you describe the objectives they have to be specific</w:t>
      </w:r>
      <w:r>
        <w:rPr>
          <w:lang w:val="el-GR"/>
        </w:rPr>
        <w:t xml:space="preserve"> </w:t>
      </w:r>
      <w:r>
        <w:rPr>
          <w:lang w:val="en-GB"/>
        </w:rPr>
        <w:t>and more descriptive of what you are trying to achieve</w:t>
      </w:r>
      <w:r>
        <w:t xml:space="preserve">, currently this is not the case as it reads more like the scope or the overall </w:t>
      </w:r>
      <w:r>
        <w:rPr>
          <w:lang w:val="en-GB"/>
        </w:rPr>
        <w:t xml:space="preserve">motivation for this proposal. </w:t>
      </w:r>
    </w:p>
    <w:p w14:paraId="6D995074" w14:textId="77777777" w:rsidR="006E2899" w:rsidRPr="006E2899" w:rsidRDefault="006E2899" w:rsidP="006E2899">
      <w:pPr>
        <w:spacing w:before="208"/>
        <w:ind w:right="57"/>
        <w:jc w:val="center"/>
        <w:rPr>
          <w:lang w:val="en-GB"/>
        </w:rPr>
      </w:pPr>
      <w:r>
        <w:rPr>
          <w:lang w:val="en-GB"/>
        </w:rPr>
        <w:t xml:space="preserve">You can include this in the introduction and start the a. with the SOTA. </w:t>
      </w:r>
    </w:p>
    <w:p w14:paraId="2DB067B4" w14:textId="77777777" w:rsidR="006E2899" w:rsidRDefault="006E2899">
      <w:pPr>
        <w:pStyle w:val="CommentText"/>
      </w:pPr>
    </w:p>
  </w:comment>
  <w:comment w:id="63" w:author="Eirini" w:date="2018-02-13T11:43:00Z" w:initials="Eirini">
    <w:p w14:paraId="63873E14" w14:textId="77777777" w:rsidR="00E75B0D" w:rsidRDefault="00E75B0D">
      <w:pPr>
        <w:pStyle w:val="CommentText"/>
      </w:pPr>
      <w:r>
        <w:rPr>
          <w:rStyle w:val="CommentReference"/>
        </w:rPr>
        <w:annotationRef/>
      </w:r>
      <w:r>
        <w:t xml:space="preserve">Again this read like a repetition of what you said above so I will combine all of these in the initial paragraphs. </w:t>
      </w:r>
    </w:p>
  </w:comment>
  <w:comment w:id="66" w:author="Eirini" w:date="2018-02-13T11:29:00Z" w:initials="Eirini">
    <w:p w14:paraId="56656F5D" w14:textId="77777777" w:rsidR="006E2899" w:rsidRDefault="006E2899">
      <w:pPr>
        <w:pStyle w:val="CommentText"/>
      </w:pPr>
      <w:r>
        <w:rPr>
          <w:rStyle w:val="CommentReference"/>
        </w:rPr>
        <w:annotationRef/>
      </w:r>
      <w:r>
        <w:t xml:space="preserve">I read this but obviously I cannot identify any lack in the literature. A general advise for this is to make sure </w:t>
      </w:r>
      <w:r w:rsidR="009D34F9">
        <w:t>that all key players in your field have their work referenced (some of them might be the evaluators of this proposal), same applies to your own references (in order to prove that you have already contributed to your research field).</w:t>
      </w:r>
    </w:p>
  </w:comment>
  <w:comment w:id="67" w:author="Eirini" w:date="2018-02-13T11:47:00Z" w:initials="Eirini">
    <w:p w14:paraId="0C6E246C" w14:textId="77777777" w:rsidR="00E75B0D" w:rsidRDefault="00E75B0D">
      <w:pPr>
        <w:pStyle w:val="CommentText"/>
      </w:pPr>
      <w:r>
        <w:rPr>
          <w:rStyle w:val="CommentReference"/>
        </w:rPr>
        <w:annotationRef/>
      </w:r>
      <w:r>
        <w:t xml:space="preserve">Hypothesis? Proposal is more like what you are writing here. </w:t>
      </w:r>
    </w:p>
  </w:comment>
  <w:comment w:id="70" w:author="Eirini" w:date="2018-02-13T11:49:00Z" w:initials="Eirini">
    <w:p w14:paraId="7877EA58" w14:textId="77777777" w:rsidR="00E75B0D" w:rsidRDefault="00E75B0D">
      <w:pPr>
        <w:pStyle w:val="CommentText"/>
      </w:pPr>
      <w:r>
        <w:rPr>
          <w:rStyle w:val="CommentReference"/>
        </w:rPr>
        <w:annotationRef/>
      </w:r>
      <w:r>
        <w:t>I think if this are questions that have to be answered in your field and you will try to address/ reply to these you should make this clear. I</w:t>
      </w:r>
      <w:r w:rsidR="00A50775">
        <w:t xml:space="preserve"> would start with a phrase saying the following questions have been raised for some time now and they are challenges which need to be addressed. Re-phrase as you wish but clarify that these are the q.  </w:t>
      </w:r>
    </w:p>
  </w:comment>
  <w:comment w:id="71" w:author="Eirini" w:date="2018-02-13T11:58:00Z" w:initials="Eirini">
    <w:p w14:paraId="2B662B21" w14:textId="77777777" w:rsidR="00A50775" w:rsidRDefault="00A50775">
      <w:pPr>
        <w:pStyle w:val="CommentText"/>
      </w:pPr>
      <w:r>
        <w:rPr>
          <w:rStyle w:val="CommentReference"/>
        </w:rPr>
        <w:annotationRef/>
      </w:r>
      <w:r>
        <w:t xml:space="preserve">Nope, it is </w:t>
      </w:r>
      <w:r w:rsidR="00200F4C">
        <w:t xml:space="preserve">too strong and it’s more related to behavior. Maybe inconvenient? Uncomfortable?  </w:t>
      </w:r>
    </w:p>
  </w:comment>
  <w:comment w:id="72" w:author="Eirini" w:date="2018-02-13T11:59:00Z" w:initials="Eirini">
    <w:p w14:paraId="09915FE4" w14:textId="77777777" w:rsidR="00A50775" w:rsidRDefault="00A50775">
      <w:pPr>
        <w:pStyle w:val="CommentText"/>
      </w:pPr>
      <w:r>
        <w:rPr>
          <w:rStyle w:val="CommentReference"/>
        </w:rPr>
        <w:annotationRef/>
      </w:r>
      <w:r>
        <w:t xml:space="preserve">I would prefer to end this section by have the questions moved here? </w:t>
      </w:r>
    </w:p>
    <w:p w14:paraId="29186B92" w14:textId="77777777" w:rsidR="00A50775" w:rsidRDefault="00A50775">
      <w:pPr>
        <w:pStyle w:val="CommentText"/>
      </w:pPr>
      <w:r>
        <w:t xml:space="preserve">Even better I would move the questions after the state of the art and link them with the objectives. </w:t>
      </w:r>
    </w:p>
  </w:comment>
  <w:comment w:id="75" w:author="Eirini" w:date="2018-02-13T12:04:00Z" w:initials="Eirini">
    <w:p w14:paraId="28E38D4B" w14:textId="77777777" w:rsidR="00200F4C" w:rsidRDefault="00200F4C">
      <w:pPr>
        <w:pStyle w:val="CommentText"/>
      </w:pPr>
      <w:r>
        <w:rPr>
          <w:rStyle w:val="CommentReference"/>
        </w:rPr>
        <w:annotationRef/>
      </w:r>
      <w:r>
        <w:t xml:space="preserve">After you convert this to pdf make sure it reads ok. </w:t>
      </w:r>
    </w:p>
  </w:comment>
  <w:comment w:id="79" w:author="Eirini" w:date="2018-02-13T12:41:00Z" w:initials="Eirini">
    <w:p w14:paraId="6C564BDF" w14:textId="51D1755E" w:rsidR="00280743" w:rsidRPr="00280743" w:rsidRDefault="00280743">
      <w:pPr>
        <w:pStyle w:val="CommentText"/>
        <w:rPr>
          <w:lang w:val="en-GB"/>
        </w:rPr>
      </w:pPr>
      <w:r>
        <w:rPr>
          <w:rStyle w:val="CommentReference"/>
        </w:rPr>
        <w:annotationRef/>
      </w:r>
      <w:r>
        <w:rPr>
          <w:lang w:val="en-GB"/>
        </w:rPr>
        <w:t xml:space="preserve">There is a blue solid line is it supposed to be there in the left image? </w:t>
      </w:r>
    </w:p>
  </w:comment>
  <w:comment w:id="85" w:author="Eirini" w:date="2018-02-13T12:06:00Z" w:initials="Eirini">
    <w:p w14:paraId="3CB03423" w14:textId="77777777" w:rsidR="00200F4C" w:rsidRDefault="00200F4C">
      <w:pPr>
        <w:pStyle w:val="CommentText"/>
      </w:pPr>
      <w:r>
        <w:rPr>
          <w:rStyle w:val="CommentReference"/>
        </w:rPr>
        <w:annotationRef/>
      </w:r>
      <w:r>
        <w:t xml:space="preserve">? </w:t>
      </w:r>
    </w:p>
  </w:comment>
  <w:comment w:id="86" w:author="Eirini" w:date="2018-02-13T12:07:00Z" w:initials="Eirini">
    <w:p w14:paraId="4ECCFDE7" w14:textId="77777777" w:rsidR="00200F4C" w:rsidRDefault="00200F4C">
      <w:pPr>
        <w:pStyle w:val="CommentText"/>
      </w:pPr>
      <w:r>
        <w:rPr>
          <w:rStyle w:val="CommentReference"/>
        </w:rPr>
        <w:annotationRef/>
      </w:r>
      <w:r>
        <w:t xml:space="preserve">Again double check this </w:t>
      </w:r>
    </w:p>
  </w:comment>
  <w:comment w:id="87" w:author="Eirini" w:date="2018-02-13T12:10:00Z" w:initials="Eirini">
    <w:p w14:paraId="52C7E754" w14:textId="25DDD943" w:rsidR="0099736D" w:rsidRDefault="0099736D">
      <w:pPr>
        <w:pStyle w:val="CommentText"/>
      </w:pPr>
      <w:r>
        <w:rPr>
          <w:rStyle w:val="CommentReference"/>
        </w:rPr>
        <w:annotationRef/>
      </w:r>
      <w:r>
        <w:t xml:space="preserve">If you struggle for space I suggest that you add here the reference numbers and </w:t>
      </w:r>
      <w:r w:rsidR="0097104E">
        <w:t xml:space="preserve">add the details of bibliography at the end since it does not count towards the page limit. </w:t>
      </w:r>
    </w:p>
  </w:comment>
  <w:comment w:id="88" w:author="Eirini" w:date="2018-02-13T12:16:00Z" w:initials="Eirini">
    <w:p w14:paraId="4AE4A758" w14:textId="02353D5A" w:rsidR="0097104E" w:rsidRDefault="0097104E">
      <w:pPr>
        <w:pStyle w:val="CommentText"/>
      </w:pPr>
      <w:r>
        <w:rPr>
          <w:rStyle w:val="CommentReference"/>
        </w:rPr>
        <w:annotationRef/>
      </w:r>
      <w:r>
        <w:t xml:space="preserve">There is an urgent need for a new theory and new observations will play a key role guide us/ to assist us in achieving this. </w:t>
      </w:r>
    </w:p>
  </w:comment>
  <w:comment w:id="91" w:author="Eirini" w:date="2018-02-13T12:26:00Z" w:initials="Eirini">
    <w:p w14:paraId="499E935A" w14:textId="77777777" w:rsidR="006F01A7" w:rsidRDefault="006F01A7">
      <w:pPr>
        <w:pStyle w:val="CommentText"/>
      </w:pPr>
      <w:r>
        <w:rPr>
          <w:rStyle w:val="CommentReference"/>
        </w:rPr>
        <w:annotationRef/>
      </w:r>
      <w:r w:rsidR="00852B08">
        <w:t>I do not think you can have this as background, background is more SOTA</w:t>
      </w:r>
    </w:p>
    <w:p w14:paraId="6387D117" w14:textId="77777777" w:rsidR="00852B08" w:rsidRDefault="00852B08">
      <w:pPr>
        <w:pStyle w:val="CommentText"/>
      </w:pPr>
      <w:r>
        <w:t>I suggest you have</w:t>
      </w:r>
    </w:p>
    <w:p w14:paraId="71785EA1" w14:textId="16FA9366" w:rsidR="00852B08" w:rsidRDefault="00852B08" w:rsidP="00852B08">
      <w:pPr>
        <w:pStyle w:val="CommentText"/>
        <w:numPr>
          <w:ilvl w:val="0"/>
          <w:numId w:val="9"/>
        </w:numPr>
      </w:pPr>
      <w:r>
        <w:t>state of the art divided in the two parts exp/theo</w:t>
      </w:r>
    </w:p>
    <w:p w14:paraId="74F6F102" w14:textId="0A2FD0EC" w:rsidR="00852B08" w:rsidRDefault="00852B08" w:rsidP="00852B08">
      <w:pPr>
        <w:pStyle w:val="CommentText"/>
        <w:numPr>
          <w:ilvl w:val="0"/>
          <w:numId w:val="9"/>
        </w:numPr>
      </w:pPr>
      <w:r>
        <w:t xml:space="preserve"> upcoming surveys etc</w:t>
      </w:r>
    </w:p>
    <w:p w14:paraId="116C7E23" w14:textId="2DC47F79" w:rsidR="00852B08" w:rsidRDefault="00852B08" w:rsidP="00852B08">
      <w:pPr>
        <w:pStyle w:val="CommentText"/>
        <w:numPr>
          <w:ilvl w:val="0"/>
          <w:numId w:val="9"/>
        </w:numPr>
      </w:pPr>
      <w:r>
        <w:t xml:space="preserve"> Objectives </w:t>
      </w:r>
    </w:p>
    <w:p w14:paraId="005D6E12" w14:textId="31D330F6" w:rsidR="00852B08" w:rsidRDefault="00852B08">
      <w:pPr>
        <w:pStyle w:val="CommentText"/>
      </w:pPr>
    </w:p>
  </w:comment>
  <w:comment w:id="95" w:author="Eirini" w:date="2018-02-13T14:00:00Z" w:initials="Eirini">
    <w:p w14:paraId="42758599" w14:textId="073AF7B4" w:rsidR="00852B08" w:rsidRDefault="00852B08">
      <w:pPr>
        <w:pStyle w:val="CommentText"/>
      </w:pPr>
      <w:r>
        <w:rPr>
          <w:rStyle w:val="CommentReference"/>
        </w:rPr>
        <w:annotationRef/>
      </w:r>
      <w:r>
        <w:t xml:space="preserve">If your project starts earlier you need to justify what you will do before you have the required data. </w:t>
      </w:r>
    </w:p>
  </w:comment>
  <w:comment w:id="104" w:author="Eirini" w:date="2018-02-13T14:38:00Z" w:initials="Eirini">
    <w:p w14:paraId="5054664A" w14:textId="71D1A7A3" w:rsidR="00FD4935" w:rsidRDefault="00FD4935">
      <w:pPr>
        <w:pStyle w:val="CommentText"/>
      </w:pPr>
      <w:r>
        <w:rPr>
          <w:rStyle w:val="CommentReference"/>
        </w:rPr>
        <w:annotationRef/>
      </w:r>
      <w:r>
        <w:t xml:space="preserve">For each of the missions you describe you need to be more specific about the start/finish date in many it is not clear when they will start and this is a piece of information necessary in order for someone to understand the timescale and feasibility of your project. </w:t>
      </w:r>
    </w:p>
  </w:comment>
  <w:comment w:id="103" w:author="Eirini" w:date="2018-02-13T14:11:00Z" w:initials="Eirini">
    <w:p w14:paraId="03429318" w14:textId="7FC9CA8C" w:rsidR="007772C1" w:rsidRDefault="00423ECD">
      <w:pPr>
        <w:pStyle w:val="CommentText"/>
      </w:pPr>
      <w:r>
        <w:rPr>
          <w:rStyle w:val="CommentReference"/>
        </w:rPr>
        <w:annotationRef/>
      </w:r>
      <w:r>
        <w:t xml:space="preserve">I have the impression that this fits more into section b methodology, I understand that it is not methodology </w:t>
      </w:r>
      <w:r w:rsidR="007772C1">
        <w:t xml:space="preserve">per se, </w:t>
      </w:r>
      <w:r>
        <w:t xml:space="preserve">so you can </w:t>
      </w:r>
      <w:r w:rsidR="007772C1">
        <w:t xml:space="preserve">add it just before the methodology, since it is the data that you are going to use in methodology. With the same title as you have it here. </w:t>
      </w:r>
    </w:p>
    <w:p w14:paraId="3B8D93F0" w14:textId="05D69099" w:rsidR="007772C1" w:rsidRDefault="007772C1">
      <w:pPr>
        <w:pStyle w:val="CommentText"/>
      </w:pPr>
      <w:r>
        <w:t xml:space="preserve">I think this way the flow of your text is going to read better and also your methodology will look more complete. </w:t>
      </w:r>
    </w:p>
    <w:p w14:paraId="0E1403DF" w14:textId="6A6F0063" w:rsidR="00423ECD" w:rsidRDefault="007772C1">
      <w:pPr>
        <w:pStyle w:val="CommentText"/>
      </w:pPr>
      <w:r>
        <w:t xml:space="preserve">So leave SOTA and objectives in a and in b before the methodology add this part. Obviously it’s up to you how you decide to develop this, it is just a suggestion. </w:t>
      </w:r>
    </w:p>
  </w:comment>
  <w:comment w:id="108" w:author="Eirini" w:date="2018-02-13T14:31:00Z" w:initials="Eirini">
    <w:p w14:paraId="2F90CFC5" w14:textId="752C1C71" w:rsidR="00FD4935" w:rsidRDefault="00FD4935">
      <w:pPr>
        <w:pStyle w:val="CommentText"/>
      </w:pPr>
      <w:r>
        <w:rPr>
          <w:rStyle w:val="CommentReference"/>
        </w:rPr>
        <w:annotationRef/>
      </w:r>
      <w:r>
        <w:t xml:space="preserve">I am not sure you need all the finance details here, move them to the resources section, you will need to add them anyway so why waste space? </w:t>
      </w:r>
    </w:p>
  </w:comment>
  <w:comment w:id="109" w:author="Eirini" w:date="2018-02-13T14:32:00Z" w:initials="Eirini">
    <w:p w14:paraId="384C1FD3" w14:textId="66508CBA" w:rsidR="00FD4935" w:rsidRDefault="00FD4935">
      <w:pPr>
        <w:pStyle w:val="CommentText"/>
      </w:pPr>
      <w:r>
        <w:rPr>
          <w:rStyle w:val="CommentReference"/>
        </w:rPr>
        <w:annotationRef/>
      </w:r>
      <w:r>
        <w:t xml:space="preserve">This justifies my feeling that it would be better to move this before the WPs, so over there you can reference this data products. </w:t>
      </w:r>
    </w:p>
  </w:comment>
  <w:comment w:id="110" w:author="Eirini" w:date="2018-02-13T14:29:00Z" w:initials="Eirini">
    <w:p w14:paraId="3F6EC981" w14:textId="30712AB2" w:rsidR="007772C1" w:rsidRDefault="007772C1">
      <w:pPr>
        <w:pStyle w:val="CommentText"/>
      </w:pPr>
      <w:r>
        <w:rPr>
          <w:rStyle w:val="CommentReference"/>
        </w:rPr>
        <w:annotationRef/>
      </w:r>
      <w:r w:rsidR="00FD4935">
        <w:t xml:space="preserve">If you struggle with space here you can decrease the space between paragraphs. </w:t>
      </w:r>
    </w:p>
  </w:comment>
  <w:comment w:id="111" w:author="Eirini" w:date="2018-02-13T14:33:00Z" w:initials="Eirini">
    <w:p w14:paraId="3B33AA8A" w14:textId="4C1BB748" w:rsidR="00FD4935" w:rsidRPr="00FD4935" w:rsidRDefault="00FD4935">
      <w:pPr>
        <w:pStyle w:val="CommentText"/>
        <w:rPr>
          <w:lang w:val="en-GB"/>
        </w:rPr>
      </w:pPr>
      <w:r>
        <w:rPr>
          <w:rStyle w:val="CommentReference"/>
        </w:rPr>
        <w:annotationRef/>
      </w:r>
      <w:r>
        <w:t xml:space="preserve">Is a 5 year and it starts in 2019, would you have enough data input by the time you need this data input for your project? Also it might be a good idea to associate each of the data products with the </w:t>
      </w:r>
      <w:r w:rsidRPr="00FD4935">
        <w:t>corresponding</w:t>
      </w:r>
      <w:r>
        <w:rPr>
          <w:lang w:val="el-GR"/>
        </w:rPr>
        <w:t xml:space="preserve"> </w:t>
      </w:r>
      <w:r>
        <w:rPr>
          <w:lang w:val="en-GB"/>
        </w:rPr>
        <w:t>WP? Just a thought.</w:t>
      </w:r>
    </w:p>
  </w:comment>
  <w:comment w:id="112" w:author="Eirini" w:date="2018-02-13T14:30:00Z" w:initials="Eirini">
    <w:p w14:paraId="007FC997" w14:textId="06D40C4E" w:rsidR="00FD4935" w:rsidRDefault="00FD4935">
      <w:pPr>
        <w:pStyle w:val="CommentText"/>
      </w:pPr>
      <w:r>
        <w:rPr>
          <w:rStyle w:val="CommentReference"/>
        </w:rPr>
        <w:annotationRef/>
      </w:r>
      <w:r>
        <w:t xml:space="preserve">Contributed in writing </w:t>
      </w:r>
    </w:p>
  </w:comment>
  <w:comment w:id="115" w:author="Eirini" w:date="2018-02-13T14:36:00Z" w:initials="Eirini">
    <w:p w14:paraId="5E53188D" w14:textId="0D496A37" w:rsidR="00FD4935" w:rsidRDefault="00FD4935">
      <w:pPr>
        <w:pStyle w:val="CommentText"/>
      </w:pPr>
      <w:r>
        <w:rPr>
          <w:rStyle w:val="CommentReference"/>
        </w:rPr>
        <w:annotationRef/>
      </w:r>
      <w:r>
        <w:t xml:space="preserve">When does this start? If it is going to last 10 years it’s quite </w:t>
      </w:r>
      <w:r w:rsidRPr="00FD4935">
        <w:t>further away</w:t>
      </w:r>
      <w:r>
        <w:t xml:space="preserve"> for your ERC, be careful because someone might come back questioning your timescale. </w:t>
      </w:r>
    </w:p>
  </w:comment>
  <w:comment w:id="116" w:author="Eirini" w:date="2018-02-13T14:37:00Z" w:initials="Eirini">
    <w:p w14:paraId="547C6CA3" w14:textId="20A8432D" w:rsidR="00FD4935" w:rsidRDefault="00FD4935">
      <w:pPr>
        <w:pStyle w:val="CommentText"/>
      </w:pPr>
      <w:r>
        <w:rPr>
          <w:rStyle w:val="CommentReference"/>
        </w:rPr>
        <w:annotationRef/>
      </w:r>
      <w:r>
        <w:t xml:space="preserve">So you have free access rights? </w:t>
      </w:r>
    </w:p>
  </w:comment>
  <w:comment w:id="117" w:author="Eirini" w:date="2018-02-13T14:38:00Z" w:initials="Eirini">
    <w:p w14:paraId="7225E4EB" w14:textId="6D542676" w:rsidR="00FD4935" w:rsidRDefault="00FD4935">
      <w:pPr>
        <w:pStyle w:val="CommentText"/>
      </w:pPr>
      <w:r>
        <w:rPr>
          <w:rStyle w:val="CommentReference"/>
        </w:rPr>
        <w:annotationRef/>
      </w:r>
      <w:r>
        <w:t>Again mention when it is going to start</w:t>
      </w:r>
    </w:p>
  </w:comment>
  <w:comment w:id="118" w:author="Eirini" w:date="2018-02-13T14:45:00Z" w:initials="Eirini">
    <w:p w14:paraId="5D8555D9" w14:textId="499A0AC0" w:rsidR="00B43893" w:rsidRDefault="00B43893">
      <w:pPr>
        <w:pStyle w:val="CommentText"/>
      </w:pPr>
      <w:r>
        <w:rPr>
          <w:rStyle w:val="CommentReference"/>
        </w:rPr>
        <w:annotationRef/>
      </w:r>
      <w:r>
        <w:t xml:space="preserve">Access to this? Is it free? Do you have rights or do you have to pay? </w:t>
      </w:r>
    </w:p>
  </w:comment>
  <w:comment w:id="119" w:author="Eirini" w:date="2018-02-13T14:41:00Z" w:initials="Eirini">
    <w:p w14:paraId="0C672780" w14:textId="28F5FF3F" w:rsidR="00B43893" w:rsidRDefault="00B43893">
      <w:pPr>
        <w:pStyle w:val="CommentText"/>
      </w:pPr>
      <w:r>
        <w:rPr>
          <w:rStyle w:val="CommentReference"/>
        </w:rPr>
        <w:annotationRef/>
      </w:r>
      <w:r>
        <w:t xml:space="preserve">Is this a little bit late for you? It might not but you have to justify this. </w:t>
      </w:r>
    </w:p>
  </w:comment>
  <w:comment w:id="120" w:author="Eirini" w:date="2018-02-13T14:45:00Z" w:initials="Eirini">
    <w:p w14:paraId="103AC7AC" w14:textId="77777777" w:rsidR="00B43893" w:rsidRDefault="00B43893">
      <w:pPr>
        <w:pStyle w:val="CommentText"/>
      </w:pPr>
      <w:r>
        <w:rPr>
          <w:rStyle w:val="CommentReference"/>
        </w:rPr>
        <w:annotationRef/>
      </w:r>
      <w:r>
        <w:t xml:space="preserve">So you imply here that UEDIN has access? </w:t>
      </w:r>
    </w:p>
    <w:p w14:paraId="4E0716F0" w14:textId="77777777" w:rsidR="00B43893" w:rsidRDefault="00B43893">
      <w:pPr>
        <w:pStyle w:val="CommentText"/>
      </w:pPr>
    </w:p>
    <w:p w14:paraId="004DDE25" w14:textId="24A8099B" w:rsidR="00B43893" w:rsidRDefault="00B43893">
      <w:pPr>
        <w:pStyle w:val="CommentText"/>
      </w:pPr>
    </w:p>
  </w:comment>
  <w:comment w:id="121" w:author="Eirini" w:date="2018-02-13T14:47:00Z" w:initials="Eirini">
    <w:p w14:paraId="359B42F0" w14:textId="0515461E" w:rsidR="00B43893" w:rsidRDefault="00B43893">
      <w:pPr>
        <w:pStyle w:val="CommentText"/>
      </w:pPr>
      <w:r>
        <w:rPr>
          <w:rStyle w:val="CommentReference"/>
        </w:rPr>
        <w:annotationRef/>
      </w:r>
      <w:r>
        <w:t xml:space="preserve">Maybe add this as a footnote? </w:t>
      </w:r>
    </w:p>
  </w:comment>
  <w:comment w:id="122" w:author="Eirini" w:date="2018-02-13T14:47:00Z" w:initials="Eirini">
    <w:p w14:paraId="1C2FA2C6" w14:textId="5D424AE2" w:rsidR="00B43893" w:rsidRDefault="00B43893">
      <w:pPr>
        <w:pStyle w:val="CommentText"/>
      </w:pPr>
      <w:r>
        <w:rPr>
          <w:rStyle w:val="CommentReference"/>
        </w:rPr>
        <w:annotationRef/>
      </w:r>
      <w:r>
        <w:t xml:space="preserve">Access to these? </w:t>
      </w:r>
    </w:p>
  </w:comment>
  <w:comment w:id="127" w:author="Eirini" w:date="2018-02-13T14:57:00Z" w:initials="Eirini">
    <w:p w14:paraId="07012F80" w14:textId="77777777" w:rsidR="00923F4F" w:rsidRDefault="00923F4F">
      <w:pPr>
        <w:pStyle w:val="CommentText"/>
      </w:pPr>
      <w:r>
        <w:rPr>
          <w:rStyle w:val="CommentReference"/>
        </w:rPr>
        <w:annotationRef/>
      </w:r>
      <w:r>
        <w:t xml:space="preserve">Again the investigation and resolution for each of this is actually methodology. </w:t>
      </w:r>
    </w:p>
    <w:p w14:paraId="7CE7E30F" w14:textId="5387EF5B" w:rsidR="00923F4F" w:rsidRDefault="00923F4F">
      <w:pPr>
        <w:pStyle w:val="CommentText"/>
      </w:pPr>
      <w:r>
        <w:t xml:space="preserve">Also now it is obvious that you need to describe each of this missions before this table. </w:t>
      </w:r>
    </w:p>
  </w:comment>
  <w:comment w:id="128" w:author="Eirini" w:date="2018-02-13T15:05:00Z" w:initials="Eirini">
    <w:p w14:paraId="276A0340" w14:textId="0CC2DA34" w:rsidR="00570C0A" w:rsidRDefault="00570C0A">
      <w:pPr>
        <w:pStyle w:val="CommentText"/>
      </w:pPr>
      <w:r>
        <w:rPr>
          <w:rStyle w:val="CommentReference"/>
        </w:rPr>
        <w:annotationRef/>
      </w:r>
      <w:r>
        <w:t xml:space="preserve">This is better placed in the beginning. </w:t>
      </w:r>
      <w:bookmarkStart w:id="129" w:name="_GoBack"/>
      <w:bookmarkEnd w:id="129"/>
    </w:p>
  </w:comment>
  <w:comment w:id="132" w:author="Eirini" w:date="2018-02-13T15:05:00Z" w:initials="Eirini">
    <w:p w14:paraId="055BCA98" w14:textId="6C2375C5" w:rsidR="00570C0A" w:rsidRDefault="00570C0A">
      <w:pPr>
        <w:pStyle w:val="CommentText"/>
      </w:pPr>
      <w:r>
        <w:rPr>
          <w:rStyle w:val="CommentReference"/>
        </w:rPr>
        <w:annotationRef/>
      </w:r>
      <w:r>
        <w:t xml:space="preserve">I am afraid it is not clear what you mean by this.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307EF4" w15:done="0"/>
  <w15:commentEx w15:paraId="038345D7" w15:done="0"/>
  <w15:commentEx w15:paraId="5E1AEB7F" w15:done="0"/>
  <w15:commentEx w15:paraId="49C94F49" w15:done="0"/>
  <w15:commentEx w15:paraId="4AF38FCA" w15:done="0"/>
  <w15:commentEx w15:paraId="7CE02447" w15:done="0"/>
  <w15:commentEx w15:paraId="3DDCA736" w15:done="0"/>
  <w15:commentEx w15:paraId="5507A05A" w15:done="0"/>
  <w15:commentEx w15:paraId="2DB067B4" w15:done="0"/>
  <w15:commentEx w15:paraId="63873E14" w15:done="0"/>
  <w15:commentEx w15:paraId="56656F5D" w15:done="0"/>
  <w15:commentEx w15:paraId="0C6E246C" w15:done="0"/>
  <w15:commentEx w15:paraId="7877EA58" w15:done="0"/>
  <w15:commentEx w15:paraId="2B662B21" w15:done="0"/>
  <w15:commentEx w15:paraId="29186B92" w15:done="0"/>
  <w15:commentEx w15:paraId="28E38D4B" w15:done="0"/>
  <w15:commentEx w15:paraId="6C564BDF" w15:done="0"/>
  <w15:commentEx w15:paraId="3CB03423" w15:done="0"/>
  <w15:commentEx w15:paraId="4ECCFDE7" w15:done="0"/>
  <w15:commentEx w15:paraId="52C7E754" w15:done="0"/>
  <w15:commentEx w15:paraId="4AE4A758" w15:done="0"/>
  <w15:commentEx w15:paraId="005D6E12" w15:done="0"/>
  <w15:commentEx w15:paraId="42758599" w15:done="0"/>
  <w15:commentEx w15:paraId="5054664A" w15:done="0"/>
  <w15:commentEx w15:paraId="0E1403DF" w15:done="0"/>
  <w15:commentEx w15:paraId="2F90CFC5" w15:done="0"/>
  <w15:commentEx w15:paraId="384C1FD3" w15:done="0"/>
  <w15:commentEx w15:paraId="3F6EC981" w15:done="0"/>
  <w15:commentEx w15:paraId="3B33AA8A" w15:done="0"/>
  <w15:commentEx w15:paraId="007FC997" w15:done="0"/>
  <w15:commentEx w15:paraId="5E53188D" w15:done="0"/>
  <w15:commentEx w15:paraId="547C6CA3" w15:done="0"/>
  <w15:commentEx w15:paraId="7225E4EB" w15:done="0"/>
  <w15:commentEx w15:paraId="5D8555D9" w15:done="0"/>
  <w15:commentEx w15:paraId="0C672780" w15:done="0"/>
  <w15:commentEx w15:paraId="004DDE25" w15:done="0"/>
  <w15:commentEx w15:paraId="359B42F0" w15:done="0"/>
  <w15:commentEx w15:paraId="1C2FA2C6" w15:done="0"/>
  <w15:commentEx w15:paraId="7CE7E30F" w15:done="0"/>
  <w15:commentEx w15:paraId="276A0340" w15:done="0"/>
  <w15:commentEx w15:paraId="055BCA9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6DC418" w14:textId="77777777" w:rsidR="006A3F04" w:rsidRDefault="006A3F04">
      <w:r>
        <w:separator/>
      </w:r>
    </w:p>
  </w:endnote>
  <w:endnote w:type="continuationSeparator" w:id="0">
    <w:p w14:paraId="005D5CF1" w14:textId="77777777" w:rsidR="006A3F04" w:rsidRDefault="006A3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43"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Meiryo">
    <w:altName w:val="Meiryo"/>
    <w:panose1 w:val="020B0604030504040204"/>
    <w:charset w:val="80"/>
    <w:family w:val="swiss"/>
    <w:pitch w:val="variable"/>
    <w:sig w:usb0="E00002FF" w:usb1="6AC7FFFF" w:usb2="08000012" w:usb3="00000000" w:csb0="0002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altName w:val="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altName w:val="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C61BA" w14:textId="39052DC6" w:rsidR="006A3F04" w:rsidRDefault="00200F4C">
    <w:pPr>
      <w:pStyle w:val="BodyText"/>
      <w:spacing w:line="14" w:lineRule="auto"/>
      <w:jc w:val="left"/>
      <w:rPr>
        <w:sz w:val="20"/>
      </w:rPr>
    </w:pPr>
    <w:r>
      <w:rPr>
        <w:noProof/>
        <w:lang w:val="en-GB" w:eastAsia="en-GB"/>
      </w:rPr>
      <mc:AlternateContent>
        <mc:Choice Requires="wps">
          <w:drawing>
            <wp:anchor distT="0" distB="0" distL="114300" distR="114300" simplePos="0" relativeHeight="503280488" behindDoc="1" locked="0" layoutInCell="1" allowOverlap="1" wp14:anchorId="009CD592" wp14:editId="5555009B">
              <wp:simplePos x="0" y="0"/>
              <wp:positionH relativeFrom="page">
                <wp:posOffset>725170</wp:posOffset>
              </wp:positionH>
              <wp:positionV relativeFrom="page">
                <wp:posOffset>9667875</wp:posOffset>
              </wp:positionV>
              <wp:extent cx="949325" cy="191135"/>
              <wp:effectExtent l="1270" t="0" r="1905"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32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3B185" w14:textId="77777777" w:rsidR="006A3F04" w:rsidRDefault="006A3F04">
                          <w:pPr>
                            <w:spacing w:before="16"/>
                            <w:ind w:left="20"/>
                            <w:rPr>
                              <w:i/>
                            </w:rPr>
                          </w:pPr>
                          <w:r>
                            <w:rPr>
                              <w:i/>
                            </w:rPr>
                            <w:t>ERC-COG-2018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9CD592" id="_x0000_t202" coordsize="21600,21600" o:spt="202" path="m,l,21600r21600,l21600,xe">
              <v:stroke joinstyle="miter"/>
              <v:path gradientshapeok="t" o:connecttype="rect"/>
            </v:shapetype>
            <v:shape id="Text Box 5" o:spid="_x0000_s1065" type="#_x0000_t202" style="position:absolute;margin-left:57.1pt;margin-top:761.25pt;width:74.75pt;height:15.05pt;z-index:-35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" filled="f" stroked="f">
              <v:textbox inset="0,0,0,0">
                <w:txbxContent>
                  <w:p w14:paraId="2EB3B185" w14:textId="77777777" w:rsidR="006A3F04" w:rsidRDefault="006A3F04">
                    <w:pPr>
                      <w:spacing w:before="16"/>
                      <w:ind w:left="20"/>
                      <w:rPr>
                        <w:i/>
                      </w:rPr>
                    </w:pPr>
                    <w:r>
                      <w:rPr>
                        <w:i/>
                      </w:rPr>
                      <w:t>ERC-COG-2018</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512" behindDoc="1" locked="0" layoutInCell="1" allowOverlap="1" wp14:anchorId="1BB9F01F" wp14:editId="613862B0">
              <wp:simplePos x="0" y="0"/>
              <wp:positionH relativeFrom="page">
                <wp:posOffset>3387725</wp:posOffset>
              </wp:positionH>
              <wp:positionV relativeFrom="page">
                <wp:posOffset>9647555</wp:posOffset>
              </wp:positionV>
              <wp:extent cx="785495" cy="21145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495"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81B4" w14:textId="77777777" w:rsidR="006A3F04" w:rsidRDefault="006A3F04">
                          <w:pPr>
                            <w:spacing w:before="48"/>
                            <w:ind w:left="20"/>
                            <w:rPr>
                              <w:i/>
                            </w:rPr>
                          </w:pPr>
                          <w:r>
                            <w:rPr>
                              <w:i/>
                              <w:spacing w:val="-6"/>
                            </w:rPr>
                            <w:t xml:space="preserve">Page </w:t>
                          </w:r>
                          <w:r>
                            <w:fldChar w:fldCharType="begin"/>
                          </w:r>
                          <w:r>
                            <w:rPr>
                              <w:i/>
                            </w:rPr>
                            <w:instrText xml:space="preserve"> PAGE </w:instrText>
                          </w:r>
                          <w:r>
                            <w:fldChar w:fldCharType="separate"/>
                          </w:r>
                          <w:r w:rsidR="003E23B7">
                            <w:rPr>
                              <w:i/>
                              <w:noProof/>
                            </w:rPr>
                            <w:t>15</w:t>
                          </w:r>
                          <w:r>
                            <w:fldChar w:fldCharType="end"/>
                          </w:r>
                          <w:r>
                            <w:rPr>
                              <w:i/>
                            </w:rPr>
                            <w:t xml:space="preserve"> of 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9F01F" id="_x0000_s1066" type="#_x0000_t202" style="position:absolute;margin-left:266.75pt;margin-top:759.65pt;width:61.85pt;height:16.65pt;z-index:-3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" filled="f" stroked="f">
              <v:textbox inset="0,0,0,0">
                <w:txbxContent>
                  <w:p w14:paraId="333881B4" w14:textId="77777777" w:rsidR="006A3F04" w:rsidRDefault="006A3F04">
                    <w:pPr>
                      <w:spacing w:before="48"/>
                      <w:ind w:left="20"/>
                      <w:rPr>
                        <w:i/>
                      </w:rPr>
                    </w:pPr>
                    <w:r>
                      <w:rPr>
                        <w:i/>
                        <w:spacing w:val="-6"/>
                      </w:rPr>
                      <w:t xml:space="preserve">Page </w:t>
                    </w:r>
                    <w:r>
                      <w:fldChar w:fldCharType="begin"/>
                    </w:r>
                    <w:r>
                      <w:rPr>
                        <w:i/>
                      </w:rPr>
                      <w:instrText xml:space="preserve"> PAGE </w:instrText>
                    </w:r>
                    <w:r>
                      <w:fldChar w:fldCharType="separate"/>
                    </w:r>
                    <w:r w:rsidR="003E23B7">
                      <w:rPr>
                        <w:i/>
                        <w:noProof/>
                      </w:rPr>
                      <w:t>15</w:t>
                    </w:r>
                    <w:r>
                      <w:fldChar w:fldCharType="end"/>
                    </w:r>
                    <w:r>
                      <w:rPr>
                        <w:i/>
                      </w:rPr>
                      <w:t xml:space="preserve"> of 15</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536" behindDoc="1" locked="0" layoutInCell="1" allowOverlap="1" wp14:anchorId="473DA3F0" wp14:editId="62F1A0BA">
              <wp:simplePos x="0" y="0"/>
              <wp:positionH relativeFrom="page">
                <wp:posOffset>5765165</wp:posOffset>
              </wp:positionH>
              <wp:positionV relativeFrom="page">
                <wp:posOffset>9667875</wp:posOffset>
              </wp:positionV>
              <wp:extent cx="1069975" cy="191135"/>
              <wp:effectExtent l="2540" t="0" r="381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96959" w14:textId="77777777" w:rsidR="006A3F04" w:rsidRDefault="006A3F04">
                          <w:pPr>
                            <w:spacing w:before="16"/>
                            <w:ind w:left="20"/>
                            <w:rPr>
                              <w:i/>
                            </w:rPr>
                          </w:pPr>
                          <w:r>
                            <w:rPr>
                              <w:i/>
                            </w:rPr>
                            <w:t>Scientific</w:t>
                          </w:r>
                          <w:r>
                            <w:rPr>
                              <w:i/>
                              <w:spacing w:val="-27"/>
                            </w:rPr>
                            <w:t xml:space="preserve"> </w:t>
                          </w:r>
                          <w:r>
                            <w:rPr>
                              <w:i/>
                            </w:rPr>
                            <w:t>Proposal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DA3F0" id="_x0000_s1067" type="#_x0000_t202" style="position:absolute;margin-left:453.95pt;margin-top:761.25pt;width:84.25pt;height:15.05pt;z-index:-35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" filled="f" stroked="f">
              <v:textbox inset="0,0,0,0">
                <w:txbxContent>
                  <w:p w14:paraId="0B496959" w14:textId="77777777" w:rsidR="006A3F04" w:rsidRDefault="006A3F04">
                    <w:pPr>
                      <w:spacing w:before="16"/>
                      <w:ind w:left="20"/>
                      <w:rPr>
                        <w:i/>
                      </w:rPr>
                    </w:pPr>
                    <w:r>
                      <w:rPr>
                        <w:i/>
                      </w:rPr>
                      <w:t>Scientific</w:t>
                    </w:r>
                    <w:r>
                      <w:rPr>
                        <w:i/>
                        <w:spacing w:val="-27"/>
                      </w:rPr>
                      <w:t xml:space="preserve"> </w:t>
                    </w:r>
                    <w:r>
                      <w:rPr>
                        <w:i/>
                      </w:rPr>
                      <w:t>Proposal</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228FA" w14:textId="1C4B88B2" w:rsidR="006A3F04" w:rsidRDefault="00200F4C">
    <w:pPr>
      <w:pStyle w:val="BodyText"/>
      <w:spacing w:line="14" w:lineRule="auto"/>
      <w:jc w:val="left"/>
      <w:rPr>
        <w:sz w:val="20"/>
      </w:rPr>
    </w:pPr>
    <w:r>
      <w:rPr>
        <w:noProof/>
        <w:lang w:val="en-GB" w:eastAsia="en-GB"/>
      </w:rPr>
      <mc:AlternateContent>
        <mc:Choice Requires="wps">
          <w:drawing>
            <wp:anchor distT="0" distB="0" distL="114300" distR="114300" simplePos="0" relativeHeight="503280560" behindDoc="1" locked="0" layoutInCell="1" allowOverlap="1" wp14:anchorId="22C708E4" wp14:editId="11379493">
              <wp:simplePos x="0" y="0"/>
              <wp:positionH relativeFrom="page">
                <wp:posOffset>725170</wp:posOffset>
              </wp:positionH>
              <wp:positionV relativeFrom="page">
                <wp:posOffset>9667875</wp:posOffset>
              </wp:positionV>
              <wp:extent cx="949325" cy="191135"/>
              <wp:effectExtent l="1270" t="0"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32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2E91F" w14:textId="77777777" w:rsidR="006A3F04" w:rsidRDefault="006A3F04">
                          <w:pPr>
                            <w:spacing w:before="16"/>
                            <w:ind w:left="20"/>
                            <w:rPr>
                              <w:i/>
                            </w:rPr>
                          </w:pPr>
                          <w:r>
                            <w:rPr>
                              <w:i/>
                            </w:rPr>
                            <w:t>ERC-COG-2018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C708E4" id="_x0000_t202" coordsize="21600,21600" o:spt="202" path="m,l,21600r21600,l21600,xe">
              <v:stroke joinstyle="miter"/>
              <v:path gradientshapeok="t" o:connecttype="rect"/>
            </v:shapetype>
            <v:shape id="_x0000_s1068" type="#_x0000_t202" style="position:absolute;margin-left:57.1pt;margin-top:761.25pt;width:74.75pt;height:15.05pt;z-index:-3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" filled="f" stroked="f">
              <v:textbox inset="0,0,0,0">
                <w:txbxContent>
                  <w:p w14:paraId="3772E91F" w14:textId="77777777" w:rsidR="006A3F04" w:rsidRDefault="006A3F04">
                    <w:pPr>
                      <w:spacing w:before="16"/>
                      <w:ind w:left="20"/>
                      <w:rPr>
                        <w:i/>
                      </w:rPr>
                    </w:pPr>
                    <w:r>
                      <w:rPr>
                        <w:i/>
                      </w:rPr>
                      <w:t>ERC-COG-2018</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584" behindDoc="1" locked="0" layoutInCell="1" allowOverlap="1" wp14:anchorId="48ACD4C4" wp14:editId="3E92E145">
              <wp:simplePos x="0" y="0"/>
              <wp:positionH relativeFrom="page">
                <wp:posOffset>5765165</wp:posOffset>
              </wp:positionH>
              <wp:positionV relativeFrom="page">
                <wp:posOffset>9667875</wp:posOffset>
              </wp:positionV>
              <wp:extent cx="1069975" cy="191135"/>
              <wp:effectExtent l="2540" t="0" r="381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8F386" w14:textId="77777777" w:rsidR="006A3F04" w:rsidRDefault="006A3F04">
                          <w:pPr>
                            <w:spacing w:before="16"/>
                            <w:ind w:left="20"/>
                            <w:rPr>
                              <w:i/>
                            </w:rPr>
                          </w:pPr>
                          <w:r>
                            <w:rPr>
                              <w:i/>
                            </w:rPr>
                            <w:t>Scientific</w:t>
                          </w:r>
                          <w:r>
                            <w:rPr>
                              <w:i/>
                              <w:spacing w:val="-27"/>
                            </w:rPr>
                            <w:t xml:space="preserve"> </w:t>
                          </w:r>
                          <w:r>
                            <w:rPr>
                              <w:i/>
                            </w:rPr>
                            <w:t>Proposal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CD4C4" id="Text Box 1" o:spid="_x0000_s1069" type="#_x0000_t202" style="position:absolute;margin-left:453.95pt;margin-top:761.25pt;width:84.25pt;height:15.05pt;z-index:-35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" filled="f" stroked="f">
              <v:textbox inset="0,0,0,0">
                <w:txbxContent>
                  <w:p w14:paraId="3EC8F386" w14:textId="77777777" w:rsidR="006A3F04" w:rsidRDefault="006A3F04">
                    <w:pPr>
                      <w:spacing w:before="16"/>
                      <w:ind w:left="20"/>
                      <w:rPr>
                        <w:i/>
                      </w:rPr>
                    </w:pPr>
                    <w:r>
                      <w:rPr>
                        <w:i/>
                      </w:rPr>
                      <w:t>Scientific</w:t>
                    </w:r>
                    <w:r>
                      <w:rPr>
                        <w:i/>
                        <w:spacing w:val="-27"/>
                      </w:rPr>
                      <w:t xml:space="preserve"> </w:t>
                    </w:r>
                    <w:r>
                      <w:rPr>
                        <w:i/>
                      </w:rPr>
                      <w:t>Proposal</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212067" w14:textId="77777777" w:rsidR="006A3F04" w:rsidRDefault="006A3F04">
      <w:r>
        <w:separator/>
      </w:r>
    </w:p>
  </w:footnote>
  <w:footnote w:type="continuationSeparator" w:id="0">
    <w:p w14:paraId="0F5AC546" w14:textId="77777777" w:rsidR="006A3F04" w:rsidRDefault="006A3F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C7E6D" w14:textId="12C5B910" w:rsidR="006A3F04" w:rsidRDefault="00200F4C">
    <w:pPr>
      <w:pStyle w:val="BodyText"/>
      <w:spacing w:line="14" w:lineRule="auto"/>
      <w:jc w:val="left"/>
      <w:rPr>
        <w:sz w:val="20"/>
      </w:rPr>
    </w:pPr>
    <w:r>
      <w:rPr>
        <w:noProof/>
        <w:lang w:val="en-GB" w:eastAsia="en-GB"/>
      </w:rPr>
      <mc:AlternateContent>
        <mc:Choice Requires="wps">
          <w:drawing>
            <wp:anchor distT="0" distB="0" distL="114300" distR="114300" simplePos="0" relativeHeight="503280392" behindDoc="1" locked="0" layoutInCell="1" allowOverlap="1" wp14:anchorId="37E149E9" wp14:editId="171B70DE">
              <wp:simplePos x="0" y="0"/>
              <wp:positionH relativeFrom="page">
                <wp:posOffset>737870</wp:posOffset>
              </wp:positionH>
              <wp:positionV relativeFrom="page">
                <wp:posOffset>444500</wp:posOffset>
              </wp:positionV>
              <wp:extent cx="6083935" cy="0"/>
              <wp:effectExtent l="13970" t="6350" r="7620" b="12700"/>
              <wp:wrapNone/>
              <wp:docPr id="1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393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655A0" id="Line 9" o:spid="_x0000_s1026" style="position:absolute;z-index:-36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1pt,35pt" to="537.1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" strokeweight=".14042mm">
              <w10:wrap anchorx="page" anchory="page"/>
            </v:line>
          </w:pict>
        </mc:Fallback>
      </mc:AlternateContent>
    </w:r>
    <w:r>
      <w:rPr>
        <w:noProof/>
        <w:lang w:val="en-GB" w:eastAsia="en-GB"/>
      </w:rPr>
      <mc:AlternateContent>
        <mc:Choice Requires="wps">
          <w:drawing>
            <wp:anchor distT="0" distB="0" distL="114300" distR="114300" simplePos="0" relativeHeight="503280416" behindDoc="1" locked="0" layoutInCell="1" allowOverlap="1" wp14:anchorId="58DD4D61" wp14:editId="21A59525">
              <wp:simplePos x="0" y="0"/>
              <wp:positionH relativeFrom="page">
                <wp:posOffset>725170</wp:posOffset>
              </wp:positionH>
              <wp:positionV relativeFrom="page">
                <wp:posOffset>249555</wp:posOffset>
              </wp:positionV>
              <wp:extent cx="287655" cy="191135"/>
              <wp:effectExtent l="1270" t="1905"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7C00E" w14:textId="77777777" w:rsidR="006A3F04" w:rsidRDefault="006A3F04">
                          <w:pPr>
                            <w:spacing w:before="16"/>
                            <w:ind w:left="20"/>
                            <w:rPr>
                              <w:i/>
                            </w:rPr>
                          </w:pPr>
                          <w:r>
                            <w:rPr>
                              <w:i/>
                            </w:rPr>
                            <w:t>Ross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DD4D61" id="_x0000_t202" coordsize="21600,21600" o:spt="202" path="m,l,21600r21600,l21600,xe">
              <v:stroke joinstyle="miter"/>
              <v:path gradientshapeok="t" o:connecttype="rect"/>
            </v:shapetype>
            <v:shape id="Text Box 8" o:spid="_x0000_s1062" type="#_x0000_t202" style="position:absolute;margin-left:57.1pt;margin-top:19.65pt;width:22.65pt;height:15.05pt;z-index:-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vdrAIAAKk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" filled="f" stroked="f">
              <v:textbox inset="0,0,0,0">
                <w:txbxContent>
                  <w:p w14:paraId="7C17C00E" w14:textId="77777777" w:rsidR="006A3F04" w:rsidRDefault="006A3F04">
                    <w:pPr>
                      <w:spacing w:before="16"/>
                      <w:ind w:left="20"/>
                      <w:rPr>
                        <w:i/>
                      </w:rPr>
                    </w:pPr>
                    <w:r>
                      <w:rPr>
                        <w:i/>
                      </w:rPr>
                      <w:t>Ross</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440" behindDoc="1" locked="0" layoutInCell="1" allowOverlap="1" wp14:anchorId="3CEE64FF" wp14:editId="6067D586">
              <wp:simplePos x="0" y="0"/>
              <wp:positionH relativeFrom="page">
                <wp:posOffset>3558540</wp:posOffset>
              </wp:positionH>
              <wp:positionV relativeFrom="page">
                <wp:posOffset>249555</wp:posOffset>
              </wp:positionV>
              <wp:extent cx="443230" cy="192405"/>
              <wp:effectExtent l="0" t="1905"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C2110" w14:textId="77777777" w:rsidR="006A3F04" w:rsidRDefault="006A3F04">
                          <w:pPr>
                            <w:pStyle w:val="BodyText"/>
                            <w:spacing w:before="16"/>
                            <w:ind w:left="20"/>
                            <w:jc w:val="left"/>
                          </w:pPr>
                          <w:r>
                            <w:t>Part B2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E64FF" id="Text Box 7" o:spid="_x0000_s1063" type="#_x0000_t202" style="position:absolute;margin-left:280.2pt;margin-top:19.65pt;width:34.9pt;height:15.15pt;z-index:-36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" filled="f" stroked="f">
              <v:textbox inset="0,0,0,0">
                <w:txbxContent>
                  <w:p w14:paraId="619C2110" w14:textId="77777777" w:rsidR="006A3F04" w:rsidRDefault="006A3F04">
                    <w:pPr>
                      <w:pStyle w:val="BodyText"/>
                      <w:spacing w:before="16"/>
                      <w:ind w:left="20"/>
                      <w:jc w:val="left"/>
                    </w:pPr>
                    <w:r>
                      <w:t>Part B2</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503280464" behindDoc="1" locked="0" layoutInCell="1" allowOverlap="1" wp14:anchorId="20A54D8D" wp14:editId="3B34C411">
              <wp:simplePos x="0" y="0"/>
              <wp:positionH relativeFrom="page">
                <wp:posOffset>6539865</wp:posOffset>
              </wp:positionH>
              <wp:positionV relativeFrom="page">
                <wp:posOffset>249555</wp:posOffset>
              </wp:positionV>
              <wp:extent cx="295275" cy="192405"/>
              <wp:effectExtent l="0" t="1905" r="381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4DC61" w14:textId="77777777" w:rsidR="006A3F04" w:rsidRDefault="006A3F04">
                          <w:pPr>
                            <w:pStyle w:val="BodyText"/>
                            <w:spacing w:before="16"/>
                            <w:ind w:left="20"/>
                            <w:jc w:val="left"/>
                          </w:pPr>
                          <w:r>
                            <w:t>Q4D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54D8D" id="Text Box 6" o:spid="_x0000_s1064" type="#_x0000_t202" style="position:absolute;margin-left:514.95pt;margin-top:19.65pt;width:23.25pt;height:15.15pt;z-index:-3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" filled="f" stroked="f">
              <v:textbox inset="0,0,0,0">
                <w:txbxContent>
                  <w:p w14:paraId="3D74DC61" w14:textId="77777777" w:rsidR="006A3F04" w:rsidRDefault="006A3F04">
                    <w:pPr>
                      <w:pStyle w:val="BodyText"/>
                      <w:spacing w:before="16"/>
                      <w:ind w:left="20"/>
                      <w:jc w:val="left"/>
                    </w:pPr>
                    <w:r>
                      <w:t>Q4D</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F553BD"/>
    <w:multiLevelType w:val="hybridMultilevel"/>
    <w:tmpl w:val="9C3C20E8"/>
    <w:lvl w:ilvl="0" w:tplc="C9F4285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DD10F6"/>
    <w:multiLevelType w:val="multilevel"/>
    <w:tmpl w:val="55F4DC52"/>
    <w:lvl w:ilvl="0">
      <w:start w:val="2"/>
      <w:numFmt w:val="lowerLetter"/>
      <w:lvlText w:val="%1"/>
      <w:lvlJc w:val="left"/>
      <w:pPr>
        <w:ind w:left="704" w:hanging="542"/>
      </w:pPr>
      <w:rPr>
        <w:rFonts w:hint="default"/>
      </w:rPr>
    </w:lvl>
    <w:lvl w:ilvl="1">
      <w:start w:val="1"/>
      <w:numFmt w:val="decimal"/>
      <w:lvlText w:val="%1.%2"/>
      <w:lvlJc w:val="left"/>
      <w:pPr>
        <w:ind w:left="704" w:hanging="542"/>
      </w:pPr>
      <w:rPr>
        <w:rFonts w:ascii="Times New Roman" w:eastAsia="Times New Roman" w:hAnsi="Times New Roman" w:cs="Times New Roman" w:hint="default"/>
        <w:b/>
        <w:bCs/>
        <w:color w:val="00B0F0"/>
        <w:spacing w:val="-10"/>
        <w:w w:val="99"/>
        <w:sz w:val="24"/>
        <w:szCs w:val="24"/>
      </w:rPr>
    </w:lvl>
    <w:lvl w:ilvl="2">
      <w:numFmt w:val="bullet"/>
      <w:lvlText w:val="•"/>
      <w:lvlJc w:val="left"/>
      <w:pPr>
        <w:ind w:left="2553" w:hanging="542"/>
      </w:pPr>
      <w:rPr>
        <w:rFonts w:hint="default"/>
      </w:rPr>
    </w:lvl>
    <w:lvl w:ilvl="3">
      <w:numFmt w:val="bullet"/>
      <w:lvlText w:val="•"/>
      <w:lvlJc w:val="left"/>
      <w:pPr>
        <w:ind w:left="3479" w:hanging="542"/>
      </w:pPr>
      <w:rPr>
        <w:rFonts w:hint="default"/>
      </w:rPr>
    </w:lvl>
    <w:lvl w:ilvl="4">
      <w:numFmt w:val="bullet"/>
      <w:lvlText w:val="•"/>
      <w:lvlJc w:val="left"/>
      <w:pPr>
        <w:ind w:left="4406" w:hanging="542"/>
      </w:pPr>
      <w:rPr>
        <w:rFonts w:hint="default"/>
      </w:rPr>
    </w:lvl>
    <w:lvl w:ilvl="5">
      <w:numFmt w:val="bullet"/>
      <w:lvlText w:val="•"/>
      <w:lvlJc w:val="left"/>
      <w:pPr>
        <w:ind w:left="5332" w:hanging="542"/>
      </w:pPr>
      <w:rPr>
        <w:rFonts w:hint="default"/>
      </w:rPr>
    </w:lvl>
    <w:lvl w:ilvl="6">
      <w:numFmt w:val="bullet"/>
      <w:lvlText w:val="•"/>
      <w:lvlJc w:val="left"/>
      <w:pPr>
        <w:ind w:left="6259" w:hanging="542"/>
      </w:pPr>
      <w:rPr>
        <w:rFonts w:hint="default"/>
      </w:rPr>
    </w:lvl>
    <w:lvl w:ilvl="7">
      <w:numFmt w:val="bullet"/>
      <w:lvlText w:val="•"/>
      <w:lvlJc w:val="left"/>
      <w:pPr>
        <w:ind w:left="7185" w:hanging="542"/>
      </w:pPr>
      <w:rPr>
        <w:rFonts w:hint="default"/>
      </w:rPr>
    </w:lvl>
    <w:lvl w:ilvl="8">
      <w:numFmt w:val="bullet"/>
      <w:lvlText w:val="•"/>
      <w:lvlJc w:val="left"/>
      <w:pPr>
        <w:ind w:left="8112" w:hanging="542"/>
      </w:pPr>
      <w:rPr>
        <w:rFonts w:hint="default"/>
      </w:rPr>
    </w:lvl>
  </w:abstractNum>
  <w:abstractNum w:abstractNumId="2" w15:restartNumberingAfterBreak="0">
    <w:nsid w:val="37E22212"/>
    <w:multiLevelType w:val="multilevel"/>
    <w:tmpl w:val="F998BD3E"/>
    <w:lvl w:ilvl="0">
      <w:start w:val="1"/>
      <w:numFmt w:val="lowerLetter"/>
      <w:lvlText w:val="%1"/>
      <w:lvlJc w:val="left"/>
      <w:pPr>
        <w:ind w:left="700" w:hanging="538"/>
      </w:pPr>
      <w:rPr>
        <w:rFonts w:hint="default"/>
      </w:rPr>
    </w:lvl>
    <w:lvl w:ilvl="1">
      <w:start w:val="2"/>
      <w:numFmt w:val="decimal"/>
      <w:lvlText w:val="%1.%2"/>
      <w:lvlJc w:val="left"/>
      <w:pPr>
        <w:ind w:left="700" w:hanging="538"/>
      </w:pPr>
      <w:rPr>
        <w:rFonts w:ascii="Times New Roman" w:eastAsia="Times New Roman" w:hAnsi="Times New Roman" w:cs="Times New Roman" w:hint="default"/>
        <w:b/>
        <w:bCs/>
        <w:color w:val="00B0F0"/>
        <w:w w:val="99"/>
        <w:sz w:val="24"/>
        <w:szCs w:val="24"/>
      </w:rPr>
    </w:lvl>
    <w:lvl w:ilvl="2">
      <w:start w:val="1"/>
      <w:numFmt w:val="lowerLetter"/>
      <w:lvlText w:val="%3."/>
      <w:lvlJc w:val="left"/>
      <w:pPr>
        <w:ind w:left="285" w:hanging="334"/>
      </w:pPr>
      <w:rPr>
        <w:rFonts w:ascii="Arial" w:eastAsia="Arial" w:hAnsi="Arial" w:cs="Arial" w:hint="default"/>
        <w:b/>
        <w:bCs/>
        <w:color w:val="FFFFFF"/>
        <w:w w:val="104"/>
        <w:sz w:val="29"/>
        <w:szCs w:val="29"/>
      </w:rPr>
    </w:lvl>
    <w:lvl w:ilvl="3">
      <w:numFmt w:val="bullet"/>
      <w:lvlText w:val="•"/>
      <w:lvlJc w:val="left"/>
      <w:pPr>
        <w:ind w:left="954" w:hanging="334"/>
      </w:pPr>
      <w:rPr>
        <w:rFonts w:hint="default"/>
      </w:rPr>
    </w:lvl>
    <w:lvl w:ilvl="4">
      <w:numFmt w:val="bullet"/>
      <w:lvlText w:val="•"/>
      <w:lvlJc w:val="left"/>
      <w:pPr>
        <w:ind w:left="1081" w:hanging="334"/>
      </w:pPr>
      <w:rPr>
        <w:rFonts w:hint="default"/>
      </w:rPr>
    </w:lvl>
    <w:lvl w:ilvl="5">
      <w:numFmt w:val="bullet"/>
      <w:lvlText w:val="•"/>
      <w:lvlJc w:val="left"/>
      <w:pPr>
        <w:ind w:left="1208" w:hanging="334"/>
      </w:pPr>
      <w:rPr>
        <w:rFonts w:hint="default"/>
      </w:rPr>
    </w:lvl>
    <w:lvl w:ilvl="6">
      <w:numFmt w:val="bullet"/>
      <w:lvlText w:val="•"/>
      <w:lvlJc w:val="left"/>
      <w:pPr>
        <w:ind w:left="1335" w:hanging="334"/>
      </w:pPr>
      <w:rPr>
        <w:rFonts w:hint="default"/>
      </w:rPr>
    </w:lvl>
    <w:lvl w:ilvl="7">
      <w:numFmt w:val="bullet"/>
      <w:lvlText w:val="•"/>
      <w:lvlJc w:val="left"/>
      <w:pPr>
        <w:ind w:left="1463" w:hanging="334"/>
      </w:pPr>
      <w:rPr>
        <w:rFonts w:hint="default"/>
      </w:rPr>
    </w:lvl>
    <w:lvl w:ilvl="8">
      <w:numFmt w:val="bullet"/>
      <w:lvlText w:val="•"/>
      <w:lvlJc w:val="left"/>
      <w:pPr>
        <w:ind w:left="1590" w:hanging="334"/>
      </w:pPr>
      <w:rPr>
        <w:rFonts w:hint="default"/>
      </w:rPr>
    </w:lvl>
  </w:abstractNum>
  <w:abstractNum w:abstractNumId="3" w15:restartNumberingAfterBreak="0">
    <w:nsid w:val="3E1165C8"/>
    <w:multiLevelType w:val="hybridMultilevel"/>
    <w:tmpl w:val="C784B2F6"/>
    <w:lvl w:ilvl="0" w:tplc="33E4F9AC">
      <w:start w:val="19"/>
      <w:numFmt w:val="upperLetter"/>
      <w:lvlText w:val="%1."/>
      <w:lvlJc w:val="left"/>
      <w:pPr>
        <w:ind w:left="379" w:hanging="237"/>
      </w:pPr>
      <w:rPr>
        <w:rFonts w:ascii="Times New Roman" w:eastAsia="Times New Roman" w:hAnsi="Times New Roman" w:cs="Times New Roman" w:hint="default"/>
        <w:w w:val="99"/>
        <w:sz w:val="22"/>
        <w:szCs w:val="22"/>
      </w:rPr>
    </w:lvl>
    <w:lvl w:ilvl="1" w:tplc="EA882232">
      <w:numFmt w:val="bullet"/>
      <w:lvlText w:val="•"/>
      <w:lvlJc w:val="left"/>
      <w:pPr>
        <w:ind w:left="1338" w:hanging="237"/>
      </w:pPr>
      <w:rPr>
        <w:rFonts w:hint="default"/>
      </w:rPr>
    </w:lvl>
    <w:lvl w:ilvl="2" w:tplc="1A2439D2">
      <w:numFmt w:val="bullet"/>
      <w:lvlText w:val="•"/>
      <w:lvlJc w:val="left"/>
      <w:pPr>
        <w:ind w:left="2297" w:hanging="237"/>
      </w:pPr>
      <w:rPr>
        <w:rFonts w:hint="default"/>
      </w:rPr>
    </w:lvl>
    <w:lvl w:ilvl="3" w:tplc="A4445630">
      <w:numFmt w:val="bullet"/>
      <w:lvlText w:val="•"/>
      <w:lvlJc w:val="left"/>
      <w:pPr>
        <w:ind w:left="3255" w:hanging="237"/>
      </w:pPr>
      <w:rPr>
        <w:rFonts w:hint="default"/>
      </w:rPr>
    </w:lvl>
    <w:lvl w:ilvl="4" w:tplc="C39CC1B4">
      <w:numFmt w:val="bullet"/>
      <w:lvlText w:val="•"/>
      <w:lvlJc w:val="left"/>
      <w:pPr>
        <w:ind w:left="4214" w:hanging="237"/>
      </w:pPr>
      <w:rPr>
        <w:rFonts w:hint="default"/>
      </w:rPr>
    </w:lvl>
    <w:lvl w:ilvl="5" w:tplc="C8AC0A5C">
      <w:numFmt w:val="bullet"/>
      <w:lvlText w:val="•"/>
      <w:lvlJc w:val="left"/>
      <w:pPr>
        <w:ind w:left="5172" w:hanging="237"/>
      </w:pPr>
      <w:rPr>
        <w:rFonts w:hint="default"/>
      </w:rPr>
    </w:lvl>
    <w:lvl w:ilvl="6" w:tplc="D1AEB216">
      <w:numFmt w:val="bullet"/>
      <w:lvlText w:val="•"/>
      <w:lvlJc w:val="left"/>
      <w:pPr>
        <w:ind w:left="6131" w:hanging="237"/>
      </w:pPr>
      <w:rPr>
        <w:rFonts w:hint="default"/>
      </w:rPr>
    </w:lvl>
    <w:lvl w:ilvl="7" w:tplc="A27C0F12">
      <w:numFmt w:val="bullet"/>
      <w:lvlText w:val="•"/>
      <w:lvlJc w:val="left"/>
      <w:pPr>
        <w:ind w:left="7089" w:hanging="237"/>
      </w:pPr>
      <w:rPr>
        <w:rFonts w:hint="default"/>
      </w:rPr>
    </w:lvl>
    <w:lvl w:ilvl="8" w:tplc="A820545A">
      <w:numFmt w:val="bullet"/>
      <w:lvlText w:val="•"/>
      <w:lvlJc w:val="left"/>
      <w:pPr>
        <w:ind w:left="8048" w:hanging="237"/>
      </w:pPr>
      <w:rPr>
        <w:rFonts w:hint="default"/>
      </w:rPr>
    </w:lvl>
  </w:abstractNum>
  <w:abstractNum w:abstractNumId="4" w15:restartNumberingAfterBreak="0">
    <w:nsid w:val="4CFA66A2"/>
    <w:multiLevelType w:val="hybridMultilevel"/>
    <w:tmpl w:val="3C865728"/>
    <w:lvl w:ilvl="0" w:tplc="F06855F4">
      <w:start w:val="1"/>
      <w:numFmt w:val="upperLetter"/>
      <w:lvlText w:val="%1."/>
      <w:lvlJc w:val="left"/>
      <w:pPr>
        <w:ind w:left="466" w:hanging="305"/>
      </w:pPr>
      <w:rPr>
        <w:rFonts w:ascii="Times New Roman" w:eastAsia="Times New Roman" w:hAnsi="Times New Roman" w:cs="Times New Roman" w:hint="default"/>
        <w:w w:val="99"/>
        <w:sz w:val="22"/>
        <w:szCs w:val="22"/>
      </w:rPr>
    </w:lvl>
    <w:lvl w:ilvl="1" w:tplc="00D43D06">
      <w:start w:val="1"/>
      <w:numFmt w:val="upperLetter"/>
      <w:lvlText w:val="%2."/>
      <w:lvlJc w:val="left"/>
      <w:pPr>
        <w:ind w:left="379" w:hanging="289"/>
      </w:pPr>
      <w:rPr>
        <w:rFonts w:ascii="Times New Roman" w:eastAsia="Times New Roman" w:hAnsi="Times New Roman" w:cs="Times New Roman" w:hint="default"/>
        <w:w w:val="99"/>
        <w:sz w:val="22"/>
        <w:szCs w:val="22"/>
      </w:rPr>
    </w:lvl>
    <w:lvl w:ilvl="2" w:tplc="6090EDBC">
      <w:numFmt w:val="bullet"/>
      <w:lvlText w:val="•"/>
      <w:lvlJc w:val="left"/>
      <w:pPr>
        <w:ind w:left="1516" w:hanging="289"/>
      </w:pPr>
      <w:rPr>
        <w:rFonts w:hint="default"/>
      </w:rPr>
    </w:lvl>
    <w:lvl w:ilvl="3" w:tplc="EBFCD49C">
      <w:numFmt w:val="bullet"/>
      <w:lvlText w:val="•"/>
      <w:lvlJc w:val="left"/>
      <w:pPr>
        <w:ind w:left="2572" w:hanging="289"/>
      </w:pPr>
      <w:rPr>
        <w:rFonts w:hint="default"/>
      </w:rPr>
    </w:lvl>
    <w:lvl w:ilvl="4" w:tplc="264A6FE6">
      <w:numFmt w:val="bullet"/>
      <w:lvlText w:val="•"/>
      <w:lvlJc w:val="left"/>
      <w:pPr>
        <w:ind w:left="3628" w:hanging="289"/>
      </w:pPr>
      <w:rPr>
        <w:rFonts w:hint="default"/>
      </w:rPr>
    </w:lvl>
    <w:lvl w:ilvl="5" w:tplc="6A64DC06">
      <w:numFmt w:val="bullet"/>
      <w:lvlText w:val="•"/>
      <w:lvlJc w:val="left"/>
      <w:pPr>
        <w:ind w:left="4684" w:hanging="289"/>
      </w:pPr>
      <w:rPr>
        <w:rFonts w:hint="default"/>
      </w:rPr>
    </w:lvl>
    <w:lvl w:ilvl="6" w:tplc="6FF6A4B2">
      <w:numFmt w:val="bullet"/>
      <w:lvlText w:val="•"/>
      <w:lvlJc w:val="left"/>
      <w:pPr>
        <w:ind w:left="5740" w:hanging="289"/>
      </w:pPr>
      <w:rPr>
        <w:rFonts w:hint="default"/>
      </w:rPr>
    </w:lvl>
    <w:lvl w:ilvl="7" w:tplc="EC16D174">
      <w:numFmt w:val="bullet"/>
      <w:lvlText w:val="•"/>
      <w:lvlJc w:val="left"/>
      <w:pPr>
        <w:ind w:left="6797" w:hanging="289"/>
      </w:pPr>
      <w:rPr>
        <w:rFonts w:hint="default"/>
      </w:rPr>
    </w:lvl>
    <w:lvl w:ilvl="8" w:tplc="DD8E1F20">
      <w:numFmt w:val="bullet"/>
      <w:lvlText w:val="•"/>
      <w:lvlJc w:val="left"/>
      <w:pPr>
        <w:ind w:left="7853" w:hanging="289"/>
      </w:pPr>
      <w:rPr>
        <w:rFonts w:hint="default"/>
      </w:rPr>
    </w:lvl>
  </w:abstractNum>
  <w:abstractNum w:abstractNumId="5" w15:restartNumberingAfterBreak="0">
    <w:nsid w:val="61262FEC"/>
    <w:multiLevelType w:val="multilevel"/>
    <w:tmpl w:val="728002AA"/>
    <w:lvl w:ilvl="0">
      <w:start w:val="1"/>
      <w:numFmt w:val="lowerLetter"/>
      <w:lvlText w:val="%1"/>
      <w:lvlJc w:val="left"/>
      <w:pPr>
        <w:ind w:left="816" w:hanging="655"/>
      </w:pPr>
      <w:rPr>
        <w:rFonts w:hint="default"/>
      </w:rPr>
    </w:lvl>
    <w:lvl w:ilvl="1">
      <w:start w:val="1"/>
      <w:numFmt w:val="decimal"/>
      <w:lvlText w:val="%1.%2"/>
      <w:lvlJc w:val="left"/>
      <w:pPr>
        <w:ind w:left="816" w:hanging="655"/>
      </w:pPr>
      <w:rPr>
        <w:rFonts w:hint="default"/>
      </w:rPr>
    </w:lvl>
    <w:lvl w:ilvl="2">
      <w:start w:val="1"/>
      <w:numFmt w:val="decimal"/>
      <w:lvlText w:val="%1.%2.%3"/>
      <w:lvlJc w:val="left"/>
      <w:pPr>
        <w:ind w:left="816" w:hanging="655"/>
      </w:pPr>
      <w:rPr>
        <w:rFonts w:ascii="Times New Roman" w:eastAsia="Times New Roman" w:hAnsi="Times New Roman" w:cs="Times New Roman" w:hint="default"/>
        <w:b/>
        <w:bCs/>
        <w:w w:val="99"/>
        <w:sz w:val="22"/>
        <w:szCs w:val="22"/>
      </w:rPr>
    </w:lvl>
    <w:lvl w:ilvl="3">
      <w:numFmt w:val="bullet"/>
      <w:lvlText w:val="•"/>
      <w:lvlJc w:val="left"/>
      <w:pPr>
        <w:ind w:left="3563" w:hanging="655"/>
      </w:pPr>
      <w:rPr>
        <w:rFonts w:hint="default"/>
      </w:rPr>
    </w:lvl>
    <w:lvl w:ilvl="4">
      <w:numFmt w:val="bullet"/>
      <w:lvlText w:val="•"/>
      <w:lvlJc w:val="left"/>
      <w:pPr>
        <w:ind w:left="4478" w:hanging="655"/>
      </w:pPr>
      <w:rPr>
        <w:rFonts w:hint="default"/>
      </w:rPr>
    </w:lvl>
    <w:lvl w:ilvl="5">
      <w:numFmt w:val="bullet"/>
      <w:lvlText w:val="•"/>
      <w:lvlJc w:val="left"/>
      <w:pPr>
        <w:ind w:left="5392" w:hanging="655"/>
      </w:pPr>
      <w:rPr>
        <w:rFonts w:hint="default"/>
      </w:rPr>
    </w:lvl>
    <w:lvl w:ilvl="6">
      <w:numFmt w:val="bullet"/>
      <w:lvlText w:val="•"/>
      <w:lvlJc w:val="left"/>
      <w:pPr>
        <w:ind w:left="6307" w:hanging="655"/>
      </w:pPr>
      <w:rPr>
        <w:rFonts w:hint="default"/>
      </w:rPr>
    </w:lvl>
    <w:lvl w:ilvl="7">
      <w:numFmt w:val="bullet"/>
      <w:lvlText w:val="•"/>
      <w:lvlJc w:val="left"/>
      <w:pPr>
        <w:ind w:left="7221" w:hanging="655"/>
      </w:pPr>
      <w:rPr>
        <w:rFonts w:hint="default"/>
      </w:rPr>
    </w:lvl>
    <w:lvl w:ilvl="8">
      <w:numFmt w:val="bullet"/>
      <w:lvlText w:val="•"/>
      <w:lvlJc w:val="left"/>
      <w:pPr>
        <w:ind w:left="8136" w:hanging="655"/>
      </w:pPr>
      <w:rPr>
        <w:rFonts w:hint="default"/>
      </w:rPr>
    </w:lvl>
  </w:abstractNum>
  <w:abstractNum w:abstractNumId="6" w15:restartNumberingAfterBreak="0">
    <w:nsid w:val="6538657B"/>
    <w:multiLevelType w:val="hybridMultilevel"/>
    <w:tmpl w:val="F2C4F3BE"/>
    <w:lvl w:ilvl="0" w:tplc="4AF06CF4">
      <w:start w:val="4"/>
      <w:numFmt w:val="upperLetter"/>
      <w:lvlText w:val="%1."/>
      <w:lvlJc w:val="left"/>
      <w:pPr>
        <w:ind w:left="379" w:hanging="275"/>
      </w:pPr>
      <w:rPr>
        <w:rFonts w:ascii="Times New Roman" w:eastAsia="Times New Roman" w:hAnsi="Times New Roman" w:cs="Times New Roman" w:hint="default"/>
        <w:w w:val="99"/>
        <w:sz w:val="22"/>
        <w:szCs w:val="22"/>
      </w:rPr>
    </w:lvl>
    <w:lvl w:ilvl="1" w:tplc="6A606D58">
      <w:numFmt w:val="bullet"/>
      <w:lvlText w:val="•"/>
      <w:lvlJc w:val="left"/>
      <w:pPr>
        <w:ind w:left="1338" w:hanging="275"/>
      </w:pPr>
      <w:rPr>
        <w:rFonts w:hint="default"/>
      </w:rPr>
    </w:lvl>
    <w:lvl w:ilvl="2" w:tplc="3CFCEFF2">
      <w:numFmt w:val="bullet"/>
      <w:lvlText w:val="•"/>
      <w:lvlJc w:val="left"/>
      <w:pPr>
        <w:ind w:left="2297" w:hanging="275"/>
      </w:pPr>
      <w:rPr>
        <w:rFonts w:hint="default"/>
      </w:rPr>
    </w:lvl>
    <w:lvl w:ilvl="3" w:tplc="AEB4BBEA">
      <w:numFmt w:val="bullet"/>
      <w:lvlText w:val="•"/>
      <w:lvlJc w:val="left"/>
      <w:pPr>
        <w:ind w:left="3255" w:hanging="275"/>
      </w:pPr>
      <w:rPr>
        <w:rFonts w:hint="default"/>
      </w:rPr>
    </w:lvl>
    <w:lvl w:ilvl="4" w:tplc="B86441D0">
      <w:numFmt w:val="bullet"/>
      <w:lvlText w:val="•"/>
      <w:lvlJc w:val="left"/>
      <w:pPr>
        <w:ind w:left="4214" w:hanging="275"/>
      </w:pPr>
      <w:rPr>
        <w:rFonts w:hint="default"/>
      </w:rPr>
    </w:lvl>
    <w:lvl w:ilvl="5" w:tplc="153A9D3A">
      <w:numFmt w:val="bullet"/>
      <w:lvlText w:val="•"/>
      <w:lvlJc w:val="left"/>
      <w:pPr>
        <w:ind w:left="5172" w:hanging="275"/>
      </w:pPr>
      <w:rPr>
        <w:rFonts w:hint="default"/>
      </w:rPr>
    </w:lvl>
    <w:lvl w:ilvl="6" w:tplc="30967578">
      <w:numFmt w:val="bullet"/>
      <w:lvlText w:val="•"/>
      <w:lvlJc w:val="left"/>
      <w:pPr>
        <w:ind w:left="6131" w:hanging="275"/>
      </w:pPr>
      <w:rPr>
        <w:rFonts w:hint="default"/>
      </w:rPr>
    </w:lvl>
    <w:lvl w:ilvl="7" w:tplc="FF2E51CE">
      <w:numFmt w:val="bullet"/>
      <w:lvlText w:val="•"/>
      <w:lvlJc w:val="left"/>
      <w:pPr>
        <w:ind w:left="7089" w:hanging="275"/>
      </w:pPr>
      <w:rPr>
        <w:rFonts w:hint="default"/>
      </w:rPr>
    </w:lvl>
    <w:lvl w:ilvl="8" w:tplc="B4EAF2FE">
      <w:numFmt w:val="bullet"/>
      <w:lvlText w:val="•"/>
      <w:lvlJc w:val="left"/>
      <w:pPr>
        <w:ind w:left="8048" w:hanging="275"/>
      </w:pPr>
      <w:rPr>
        <w:rFonts w:hint="default"/>
      </w:rPr>
    </w:lvl>
  </w:abstractNum>
  <w:abstractNum w:abstractNumId="7" w15:restartNumberingAfterBreak="0">
    <w:nsid w:val="6C221045"/>
    <w:multiLevelType w:val="multilevel"/>
    <w:tmpl w:val="ABA0AD3E"/>
    <w:lvl w:ilvl="0">
      <w:start w:val="1"/>
      <w:numFmt w:val="lowerLetter"/>
      <w:lvlText w:val="%1"/>
      <w:lvlJc w:val="left"/>
      <w:pPr>
        <w:ind w:left="489" w:hanging="328"/>
      </w:pPr>
      <w:rPr>
        <w:rFonts w:ascii="Times New Roman" w:eastAsia="Times New Roman" w:hAnsi="Times New Roman" w:cs="Times New Roman" w:hint="default"/>
        <w:b/>
        <w:bCs/>
        <w:w w:val="99"/>
        <w:sz w:val="22"/>
        <w:szCs w:val="22"/>
      </w:rPr>
    </w:lvl>
    <w:lvl w:ilvl="1">
      <w:start w:val="1"/>
      <w:numFmt w:val="decimal"/>
      <w:lvlText w:val="%1.%2"/>
      <w:lvlJc w:val="left"/>
      <w:pPr>
        <w:ind w:left="991" w:hanging="502"/>
      </w:pPr>
      <w:rPr>
        <w:rFonts w:ascii="Times New Roman" w:eastAsia="Times New Roman" w:hAnsi="Times New Roman" w:cs="Times New Roman" w:hint="default"/>
        <w:w w:val="99"/>
        <w:sz w:val="22"/>
        <w:szCs w:val="22"/>
      </w:rPr>
    </w:lvl>
    <w:lvl w:ilvl="2">
      <w:start w:val="1"/>
      <w:numFmt w:val="decimal"/>
      <w:lvlText w:val="%1.%2.%3"/>
      <w:lvlJc w:val="left"/>
      <w:pPr>
        <w:ind w:left="1689" w:hanging="699"/>
      </w:pPr>
      <w:rPr>
        <w:rFonts w:ascii="Times New Roman" w:eastAsia="Times New Roman" w:hAnsi="Times New Roman" w:cs="Times New Roman" w:hint="default"/>
        <w:w w:val="99"/>
        <w:sz w:val="22"/>
        <w:szCs w:val="22"/>
      </w:rPr>
    </w:lvl>
    <w:lvl w:ilvl="3">
      <w:numFmt w:val="bullet"/>
      <w:lvlText w:val="•"/>
      <w:lvlJc w:val="left"/>
      <w:pPr>
        <w:ind w:left="2715" w:hanging="699"/>
      </w:pPr>
      <w:rPr>
        <w:rFonts w:hint="default"/>
      </w:rPr>
    </w:lvl>
    <w:lvl w:ilvl="4">
      <w:numFmt w:val="bullet"/>
      <w:lvlText w:val="•"/>
      <w:lvlJc w:val="left"/>
      <w:pPr>
        <w:ind w:left="3751" w:hanging="699"/>
      </w:pPr>
      <w:rPr>
        <w:rFonts w:hint="default"/>
      </w:rPr>
    </w:lvl>
    <w:lvl w:ilvl="5">
      <w:numFmt w:val="bullet"/>
      <w:lvlText w:val="•"/>
      <w:lvlJc w:val="left"/>
      <w:pPr>
        <w:ind w:left="4787" w:hanging="699"/>
      </w:pPr>
      <w:rPr>
        <w:rFonts w:hint="default"/>
      </w:rPr>
    </w:lvl>
    <w:lvl w:ilvl="6">
      <w:numFmt w:val="bullet"/>
      <w:lvlText w:val="•"/>
      <w:lvlJc w:val="left"/>
      <w:pPr>
        <w:ind w:left="5822" w:hanging="699"/>
      </w:pPr>
      <w:rPr>
        <w:rFonts w:hint="default"/>
      </w:rPr>
    </w:lvl>
    <w:lvl w:ilvl="7">
      <w:numFmt w:val="bullet"/>
      <w:lvlText w:val="•"/>
      <w:lvlJc w:val="left"/>
      <w:pPr>
        <w:ind w:left="6858" w:hanging="699"/>
      </w:pPr>
      <w:rPr>
        <w:rFonts w:hint="default"/>
      </w:rPr>
    </w:lvl>
    <w:lvl w:ilvl="8">
      <w:numFmt w:val="bullet"/>
      <w:lvlText w:val="•"/>
      <w:lvlJc w:val="left"/>
      <w:pPr>
        <w:ind w:left="7894" w:hanging="699"/>
      </w:pPr>
      <w:rPr>
        <w:rFonts w:hint="default"/>
      </w:rPr>
    </w:lvl>
  </w:abstractNum>
  <w:abstractNum w:abstractNumId="8" w15:restartNumberingAfterBreak="0">
    <w:nsid w:val="7D975BC9"/>
    <w:multiLevelType w:val="hybridMultilevel"/>
    <w:tmpl w:val="D9D2F5E0"/>
    <w:lvl w:ilvl="0" w:tplc="3DE258F8">
      <w:start w:val="1"/>
      <w:numFmt w:val="decimal"/>
      <w:lvlText w:val="%1"/>
      <w:lvlJc w:val="left"/>
      <w:pPr>
        <w:ind w:left="162" w:hanging="214"/>
      </w:pPr>
      <w:rPr>
        <w:rFonts w:ascii="Times New Roman" w:eastAsia="Times New Roman" w:hAnsi="Times New Roman" w:cs="Times New Roman" w:hint="default"/>
        <w:w w:val="99"/>
        <w:position w:val="7"/>
        <w:sz w:val="14"/>
        <w:szCs w:val="14"/>
      </w:rPr>
    </w:lvl>
    <w:lvl w:ilvl="1" w:tplc="9044E9C0">
      <w:numFmt w:val="bullet"/>
      <w:lvlText w:val="•"/>
      <w:lvlJc w:val="left"/>
      <w:pPr>
        <w:ind w:left="1140" w:hanging="214"/>
      </w:pPr>
      <w:rPr>
        <w:rFonts w:hint="default"/>
      </w:rPr>
    </w:lvl>
    <w:lvl w:ilvl="2" w:tplc="F7065A60">
      <w:numFmt w:val="bullet"/>
      <w:lvlText w:val="•"/>
      <w:lvlJc w:val="left"/>
      <w:pPr>
        <w:ind w:left="2121" w:hanging="214"/>
      </w:pPr>
      <w:rPr>
        <w:rFonts w:hint="default"/>
      </w:rPr>
    </w:lvl>
    <w:lvl w:ilvl="3" w:tplc="8926FA9E">
      <w:numFmt w:val="bullet"/>
      <w:lvlText w:val="•"/>
      <w:lvlJc w:val="left"/>
      <w:pPr>
        <w:ind w:left="3101" w:hanging="214"/>
      </w:pPr>
      <w:rPr>
        <w:rFonts w:hint="default"/>
      </w:rPr>
    </w:lvl>
    <w:lvl w:ilvl="4" w:tplc="46CA35BE">
      <w:numFmt w:val="bullet"/>
      <w:lvlText w:val="•"/>
      <w:lvlJc w:val="left"/>
      <w:pPr>
        <w:ind w:left="4082" w:hanging="214"/>
      </w:pPr>
      <w:rPr>
        <w:rFonts w:hint="default"/>
      </w:rPr>
    </w:lvl>
    <w:lvl w:ilvl="5" w:tplc="2E7A5C4E">
      <w:numFmt w:val="bullet"/>
      <w:lvlText w:val="•"/>
      <w:lvlJc w:val="left"/>
      <w:pPr>
        <w:ind w:left="5062" w:hanging="214"/>
      </w:pPr>
      <w:rPr>
        <w:rFonts w:hint="default"/>
      </w:rPr>
    </w:lvl>
    <w:lvl w:ilvl="6" w:tplc="992A7B4A">
      <w:numFmt w:val="bullet"/>
      <w:lvlText w:val="•"/>
      <w:lvlJc w:val="left"/>
      <w:pPr>
        <w:ind w:left="6043" w:hanging="214"/>
      </w:pPr>
      <w:rPr>
        <w:rFonts w:hint="default"/>
      </w:rPr>
    </w:lvl>
    <w:lvl w:ilvl="7" w:tplc="4B22D63C">
      <w:numFmt w:val="bullet"/>
      <w:lvlText w:val="•"/>
      <w:lvlJc w:val="left"/>
      <w:pPr>
        <w:ind w:left="7023" w:hanging="214"/>
      </w:pPr>
      <w:rPr>
        <w:rFonts w:hint="default"/>
      </w:rPr>
    </w:lvl>
    <w:lvl w:ilvl="8" w:tplc="7B5E5352">
      <w:numFmt w:val="bullet"/>
      <w:lvlText w:val="•"/>
      <w:lvlJc w:val="left"/>
      <w:pPr>
        <w:ind w:left="8004" w:hanging="214"/>
      </w:pPr>
      <w:rPr>
        <w:rFonts w:hint="default"/>
      </w:rPr>
    </w:lvl>
  </w:abstractNum>
  <w:num w:numId="1">
    <w:abstractNumId w:val="6"/>
  </w:num>
  <w:num w:numId="2">
    <w:abstractNumId w:val="4"/>
  </w:num>
  <w:num w:numId="3">
    <w:abstractNumId w:val="3"/>
  </w:num>
  <w:num w:numId="4">
    <w:abstractNumId w:val="1"/>
  </w:num>
  <w:num w:numId="5">
    <w:abstractNumId w:val="2"/>
  </w:num>
  <w:num w:numId="6">
    <w:abstractNumId w:val="5"/>
  </w:num>
  <w:num w:numId="7">
    <w:abstractNumId w:val="8"/>
  </w:num>
  <w:num w:numId="8">
    <w:abstractNumId w:val="7"/>
  </w:num>
  <w:num w:numId="9">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irini">
    <w15:presenceInfo w15:providerId="None" w15:userId="Eirin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20"/>
  <w:drawingGridHorizontalSpacing w:val="110"/>
  <w:displayHorizontalDrawingGridEvery w:val="2"/>
  <w:characterSpacingControl w:val="doNotCompress"/>
  <w:hdrShapeDefaults>
    <o:shapedefaults v:ext="edit" spidmax="2061"/>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0BD"/>
    <w:rsid w:val="00043626"/>
    <w:rsid w:val="00200F4C"/>
    <w:rsid w:val="00280743"/>
    <w:rsid w:val="00311069"/>
    <w:rsid w:val="003570CB"/>
    <w:rsid w:val="003E23B7"/>
    <w:rsid w:val="00423ECD"/>
    <w:rsid w:val="00570C0A"/>
    <w:rsid w:val="006770BD"/>
    <w:rsid w:val="006A3F04"/>
    <w:rsid w:val="006E2899"/>
    <w:rsid w:val="006F01A7"/>
    <w:rsid w:val="00715009"/>
    <w:rsid w:val="007772C1"/>
    <w:rsid w:val="00852B08"/>
    <w:rsid w:val="00923F4F"/>
    <w:rsid w:val="0097104E"/>
    <w:rsid w:val="0099736D"/>
    <w:rsid w:val="009D34F9"/>
    <w:rsid w:val="00A50775"/>
    <w:rsid w:val="00B43893"/>
    <w:rsid w:val="00BE2F84"/>
    <w:rsid w:val="00E75B0D"/>
    <w:rsid w:val="00FD49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066E6AB0"/>
  <w15:docId w15:val="{45C4E77C-C41D-4223-A4B6-4E03C37FA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36"/>
      <w:ind w:left="162"/>
      <w:outlineLvl w:val="0"/>
    </w:pPr>
    <w:rPr>
      <w:b/>
      <w:bCs/>
      <w:sz w:val="28"/>
      <w:szCs w:val="28"/>
    </w:rPr>
  </w:style>
  <w:style w:type="paragraph" w:styleId="Heading2">
    <w:name w:val="heading 2"/>
    <w:basedOn w:val="Normal"/>
    <w:uiPriority w:val="1"/>
    <w:qFormat/>
    <w:pPr>
      <w:ind w:left="704" w:hanging="542"/>
      <w:jc w:val="both"/>
      <w:outlineLvl w:val="1"/>
    </w:pPr>
    <w:rPr>
      <w:b/>
      <w:bCs/>
      <w:sz w:val="24"/>
      <w:szCs w:val="24"/>
    </w:rPr>
  </w:style>
  <w:style w:type="paragraph" w:styleId="Heading3">
    <w:name w:val="heading 3"/>
    <w:basedOn w:val="Normal"/>
    <w:uiPriority w:val="1"/>
    <w:qFormat/>
    <w:pPr>
      <w:ind w:left="816" w:hanging="654"/>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6"/>
      <w:ind w:left="489" w:hanging="327"/>
      <w:jc w:val="both"/>
    </w:pPr>
    <w:rPr>
      <w:b/>
      <w:bCs/>
    </w:rPr>
  </w:style>
  <w:style w:type="paragraph" w:styleId="TOC2">
    <w:name w:val="toc 2"/>
    <w:basedOn w:val="Normal"/>
    <w:uiPriority w:val="1"/>
    <w:qFormat/>
    <w:pPr>
      <w:spacing w:before="18"/>
      <w:ind w:left="991" w:hanging="502"/>
    </w:pPr>
  </w:style>
  <w:style w:type="paragraph" w:styleId="TOC3">
    <w:name w:val="toc 3"/>
    <w:basedOn w:val="Normal"/>
    <w:uiPriority w:val="1"/>
    <w:qFormat/>
    <w:pPr>
      <w:spacing w:before="18"/>
      <w:ind w:left="1689" w:hanging="698"/>
    </w:pPr>
  </w:style>
  <w:style w:type="paragraph" w:styleId="BodyText">
    <w:name w:val="Body Text"/>
    <w:basedOn w:val="Normal"/>
    <w:uiPriority w:val="1"/>
    <w:qFormat/>
    <w:pPr>
      <w:jc w:val="both"/>
    </w:pPr>
  </w:style>
  <w:style w:type="paragraph" w:styleId="ListParagraph">
    <w:name w:val="List Paragraph"/>
    <w:basedOn w:val="Normal"/>
    <w:uiPriority w:val="1"/>
    <w:qFormat/>
    <w:pPr>
      <w:ind w:left="991" w:hanging="502"/>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6A3F04"/>
    <w:rPr>
      <w:sz w:val="16"/>
      <w:szCs w:val="16"/>
    </w:rPr>
  </w:style>
  <w:style w:type="paragraph" w:styleId="CommentText">
    <w:name w:val="annotation text"/>
    <w:basedOn w:val="Normal"/>
    <w:link w:val="CommentTextChar"/>
    <w:uiPriority w:val="99"/>
    <w:semiHidden/>
    <w:unhideWhenUsed/>
    <w:rsid w:val="006A3F04"/>
    <w:rPr>
      <w:sz w:val="20"/>
      <w:szCs w:val="20"/>
    </w:rPr>
  </w:style>
  <w:style w:type="character" w:customStyle="1" w:styleId="CommentTextChar">
    <w:name w:val="Comment Text Char"/>
    <w:basedOn w:val="DefaultParagraphFont"/>
    <w:link w:val="CommentText"/>
    <w:uiPriority w:val="99"/>
    <w:semiHidden/>
    <w:rsid w:val="006A3F0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A3F04"/>
    <w:rPr>
      <w:b/>
      <w:bCs/>
    </w:rPr>
  </w:style>
  <w:style w:type="character" w:customStyle="1" w:styleId="CommentSubjectChar">
    <w:name w:val="Comment Subject Char"/>
    <w:basedOn w:val="CommentTextChar"/>
    <w:link w:val="CommentSubject"/>
    <w:uiPriority w:val="99"/>
    <w:semiHidden/>
    <w:rsid w:val="006A3F04"/>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6A3F0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F04"/>
    <w:rPr>
      <w:rFonts w:ascii="Segoe UI" w:eastAsia="Times New Roman" w:hAnsi="Segoe UI" w:cs="Segoe UI"/>
      <w:sz w:val="18"/>
      <w:szCs w:val="18"/>
    </w:rPr>
  </w:style>
  <w:style w:type="character" w:styleId="FootnoteReference">
    <w:name w:val="footnote reference"/>
    <w:basedOn w:val="DefaultParagraphFont"/>
    <w:uiPriority w:val="99"/>
    <w:semiHidden/>
    <w:rsid w:val="003570CB"/>
    <w:rPr>
      <w:rFonts w:cs="Times New Roman"/>
      <w:vertAlign w:val="superscript"/>
    </w:rPr>
  </w:style>
  <w:style w:type="paragraph" w:styleId="Title">
    <w:name w:val="Title"/>
    <w:basedOn w:val="Normal"/>
    <w:link w:val="TitleChar"/>
    <w:uiPriority w:val="99"/>
    <w:qFormat/>
    <w:rsid w:val="003570CB"/>
    <w:pPr>
      <w:widowControl/>
      <w:autoSpaceDE/>
      <w:autoSpaceDN/>
      <w:jc w:val="center"/>
    </w:pPr>
    <w:rPr>
      <w:b/>
      <w:bCs/>
      <w:sz w:val="24"/>
      <w:szCs w:val="24"/>
      <w:lang w:val="en-GB" w:eastAsia="de-DE"/>
    </w:rPr>
  </w:style>
  <w:style w:type="character" w:customStyle="1" w:styleId="TitleChar">
    <w:name w:val="Title Char"/>
    <w:basedOn w:val="DefaultParagraphFont"/>
    <w:link w:val="Title"/>
    <w:uiPriority w:val="99"/>
    <w:rsid w:val="003570CB"/>
    <w:rPr>
      <w:rFonts w:ascii="Times New Roman" w:eastAsia="Times New Roman" w:hAnsi="Times New Roman" w:cs="Times New Roman"/>
      <w:b/>
      <w:bCs/>
      <w:sz w:val="24"/>
      <w:szCs w:val="24"/>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pandas.pydata.org/" TargetMode="External"/><Relationship Id="rId76" Type="http://schemas.openxmlformats.org/officeDocument/2006/relationships/image" Target="media/image55.jpeg"/><Relationship Id="rId84"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hyperlink" Target="http://ogrisel.github.io/scikit-learn.org/sklearn-tutorial/index.html"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legacysurvey.org/decaml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python.org/" TargetMode="External"/><Relationship Id="rId74" Type="http://schemas.openxmlformats.org/officeDocument/2006/relationships/hyperlink" Target="https://github.com/xdqso/xdqso" TargetMode="External"/><Relationship Id="rId79"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www.software.ac.uk/" TargetMode="External"/><Relationship Id="rId78" Type="http://schemas.openxmlformats.org/officeDocument/2006/relationships/image" Target="media/image57.jpeg"/><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matplotlib.org/" TargetMode="External"/><Relationship Id="rId77" Type="http://schemas.openxmlformats.org/officeDocument/2006/relationships/image" Target="media/image56.png"/><Relationship Id="rId8" Type="http://schemas.microsoft.com/office/2011/relationships/commentsExtended" Target="commentsExtended.xml"/><Relationship Id="rId51" Type="http://schemas.openxmlformats.org/officeDocument/2006/relationships/image" Target="media/image39.png"/><Relationship Id="rId72" Type="http://schemas.openxmlformats.org/officeDocument/2006/relationships/hyperlink" Target="https://github.com/jakevdp/PythonDataScienceHandbook" TargetMode="External"/><Relationship Id="rId80" Type="http://schemas.openxmlformats.org/officeDocument/2006/relationships/image" Target="media/image59.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sdss.org/future/"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www.numpy.org/" TargetMode="Externa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www.astropy.org/" TargetMode="External"/><Relationship Id="rId75" Type="http://schemas.openxmlformats.org/officeDocument/2006/relationships/image" Target="media/image54.jpeg"/><Relationship Id="rId83"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21</Pages>
  <Words>10355</Words>
  <Characters>59029</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University of Edinburgh</Company>
  <LinksUpToDate>false</LinksUpToDate>
  <CharactersWithSpaces>69246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THEOFANIDOU Eirini</dc:creator>
  <cp:lastModifiedBy>Eirini</cp:lastModifiedBy>
  <cp:revision>2</cp:revision>
  <cp:lastPrinted>2018-02-13T10:27:00Z</cp:lastPrinted>
  <dcterms:created xsi:type="dcterms:W3CDTF">2018-02-13T15:22:00Z</dcterms:created>
  <dcterms:modified xsi:type="dcterms:W3CDTF">2018-02-13T15:22:00Z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2018-02-12T00:00:00Z</vt:filetime>
  </property>
  <property fmtid="{D5CDD505-2E9C-101B-9397-08002B2CF9AE}" pid="3" name="Creator">
    <vt:lpwstr>LaTeX with hyperref package</vt:lpwstr>
  </property>
  <property fmtid="{D5CDD505-2E9C-101B-9397-08002B2CF9AE}" pid="4" name="LastSaved">
    <vt:filetime>2018-02-13T00:00:00Z</vt:filetime>
  </property>
</Properties>
</file>